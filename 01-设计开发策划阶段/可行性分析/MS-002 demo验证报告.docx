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DE931" w14:textId="77777777" w:rsidR="00243797" w:rsidRDefault="00000000">
      <w:pPr>
        <w:spacing w:before="156" w:after="156"/>
        <w:jc w:val="right"/>
        <w:rPr>
          <w:rFonts w:ascii="宋体" w:hAnsi="宋体" w:cs="宋体"/>
          <w:bCs/>
          <w:kern w:val="0"/>
          <w:sz w:val="24"/>
        </w:rPr>
      </w:pPr>
      <w:r>
        <w:rPr>
          <w:rFonts w:ascii="宋体" w:hAnsi="宋体" w:cs="宋体" w:hint="eastAsia"/>
          <w:bCs/>
          <w:kern w:val="0"/>
          <w:sz w:val="24"/>
        </w:rPr>
        <w:t>MS-002</w:t>
      </w:r>
    </w:p>
    <w:p w14:paraId="56D7BFC9" w14:textId="77777777" w:rsidR="00243797" w:rsidRDefault="00243797">
      <w:pPr>
        <w:spacing w:before="156" w:after="156"/>
        <w:rPr>
          <w:rFonts w:ascii="宋体" w:hAnsi="宋体" w:cs="宋体"/>
          <w:b/>
          <w:kern w:val="0"/>
          <w:sz w:val="24"/>
        </w:rPr>
      </w:pPr>
    </w:p>
    <w:p w14:paraId="2DE56AB2" w14:textId="77777777" w:rsidR="00243797" w:rsidRDefault="00243797">
      <w:pPr>
        <w:widowControl/>
        <w:spacing w:before="156" w:after="156"/>
        <w:jc w:val="left"/>
        <w:rPr>
          <w:rFonts w:ascii="宋体" w:hAnsi="宋体" w:cs="宋体"/>
          <w:b/>
          <w:bCs/>
          <w:sz w:val="24"/>
        </w:rPr>
      </w:pPr>
    </w:p>
    <w:p w14:paraId="553AFEFC" w14:textId="77777777" w:rsidR="00243797" w:rsidRDefault="00243797">
      <w:pPr>
        <w:widowControl/>
        <w:spacing w:before="156" w:after="156"/>
        <w:jc w:val="left"/>
        <w:rPr>
          <w:rFonts w:ascii="宋体" w:hAnsi="宋体" w:cs="宋体"/>
          <w:b/>
          <w:bCs/>
          <w:sz w:val="24"/>
        </w:rPr>
      </w:pPr>
    </w:p>
    <w:p w14:paraId="5354FEF5" w14:textId="77777777" w:rsidR="00243797" w:rsidRDefault="00000000">
      <w:pPr>
        <w:spacing w:before="156" w:after="156"/>
        <w:rPr>
          <w:rFonts w:ascii="宋体" w:hAnsi="宋体" w:cs="宋体"/>
          <w:b/>
          <w:szCs w:val="21"/>
        </w:rPr>
        <w:sectPr w:rsidR="0024379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3B6315" wp14:editId="47551111">
                <wp:simplePos x="0" y="0"/>
                <wp:positionH relativeFrom="column">
                  <wp:posOffset>282575</wp:posOffset>
                </wp:positionH>
                <wp:positionV relativeFrom="paragraph">
                  <wp:posOffset>64135</wp:posOffset>
                </wp:positionV>
                <wp:extent cx="4828540" cy="734695"/>
                <wp:effectExtent l="0" t="0" r="2540" b="1206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8540" cy="734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5AD99AF" w14:textId="77777777" w:rsidR="00243797" w:rsidRDefault="00000000">
                            <w:pPr>
                              <w:jc w:val="center"/>
                              <w:rPr>
                                <w:rFonts w:ascii="黑体" w:eastAsia="黑体" w:hAnsi="黑体" w:cs="黑体"/>
                                <w:sz w:val="56"/>
                                <w:szCs w:val="96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 w:val="56"/>
                                <w:szCs w:val="96"/>
                              </w:rPr>
                              <w:t xml:space="preserve">MS-002 </w:t>
                            </w:r>
                            <w:del w:id="0" w:author="jie hong" w:date="2023-11-30T10:58:00Z">
                              <w:r w:rsidDel="008E2CF8">
                                <w:rPr>
                                  <w:rFonts w:ascii="黑体" w:eastAsia="黑体" w:hAnsi="黑体" w:cs="黑体" w:hint="eastAsia"/>
                                  <w:sz w:val="56"/>
                                  <w:szCs w:val="96"/>
                                </w:rPr>
                                <w:delText>算法</w:delText>
                              </w:r>
                            </w:del>
                            <w:r>
                              <w:rPr>
                                <w:rFonts w:ascii="黑体" w:eastAsia="黑体" w:hAnsi="黑体" w:cs="黑体" w:hint="eastAsia"/>
                                <w:sz w:val="56"/>
                                <w:szCs w:val="96"/>
                              </w:rPr>
                              <w:t>Demo验证报告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3B6315" id="_x0000_t202" coordsize="21600,21600" o:spt="202" path="m,l,21600r21600,l21600,xe">
                <v:stroke joinstyle="miter"/>
                <v:path gradientshapeok="t" o:connecttype="rect"/>
              </v:shapetype>
              <v:shape id="文本框 15" o:spid="_x0000_s1026" type="#_x0000_t202" style="position:absolute;left:0;text-align:left;margin-left:22.25pt;margin-top:5.05pt;width:380.2pt;height:57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" stroked="f" strokeweight=".5pt">
                <v:textbox>
                  <w:txbxContent>
                    <w:p w14:paraId="25AD99AF" w14:textId="77777777" w:rsidR="00243797" w:rsidRDefault="00000000">
                      <w:pPr>
                        <w:jc w:val="center"/>
                        <w:rPr>
                          <w:rFonts w:ascii="黑体" w:eastAsia="黑体" w:hAnsi="黑体" w:cs="黑体"/>
                          <w:sz w:val="56"/>
                          <w:szCs w:val="96"/>
                        </w:rPr>
                      </w:pPr>
                      <w:r>
                        <w:rPr>
                          <w:rFonts w:ascii="黑体" w:eastAsia="黑体" w:hAnsi="黑体" w:cs="黑体" w:hint="eastAsia"/>
                          <w:sz w:val="56"/>
                          <w:szCs w:val="96"/>
                        </w:rPr>
                        <w:t xml:space="preserve">MS-002 </w:t>
                      </w:r>
                      <w:del w:id="1" w:author="jie hong" w:date="2023-11-30T10:58:00Z">
                        <w:r w:rsidDel="008E2CF8">
                          <w:rPr>
                            <w:rFonts w:ascii="黑体" w:eastAsia="黑体" w:hAnsi="黑体" w:cs="黑体" w:hint="eastAsia"/>
                            <w:sz w:val="56"/>
                            <w:szCs w:val="96"/>
                          </w:rPr>
                          <w:delText>算法</w:delText>
                        </w:r>
                      </w:del>
                      <w:r>
                        <w:rPr>
                          <w:rFonts w:ascii="黑体" w:eastAsia="黑体" w:hAnsi="黑体" w:cs="黑体" w:hint="eastAsia"/>
                          <w:sz w:val="56"/>
                          <w:szCs w:val="96"/>
                        </w:rPr>
                        <w:t>Demo验证报告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7C9D5B" wp14:editId="38AD8047">
                <wp:simplePos x="0" y="0"/>
                <wp:positionH relativeFrom="column">
                  <wp:posOffset>1454785</wp:posOffset>
                </wp:positionH>
                <wp:positionV relativeFrom="paragraph">
                  <wp:posOffset>2518410</wp:posOffset>
                </wp:positionV>
                <wp:extent cx="2766695" cy="1779270"/>
                <wp:effectExtent l="0" t="0" r="6985" b="3810"/>
                <wp:wrapSquare wrapText="bothSides"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695" cy="1779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89CBC20" w14:textId="77777777" w:rsidR="00243797" w:rsidRDefault="00000000"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Cs w:val="36"/>
                              </w:rPr>
                            </w:pPr>
                            <w:r>
                              <w:rPr>
                                <w:rFonts w:ascii="宋体" w:hAnsi="宋体" w:cs="宋体" w:hint="eastAsia"/>
                                <w:szCs w:val="36"/>
                              </w:rPr>
                              <w:t>编制/日期：</w:t>
                            </w:r>
                            <w:r>
                              <w:rPr>
                                <w:rFonts w:ascii="宋体" w:hAnsi="宋体" w:cs="宋体" w:hint="eastAsia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 w14:paraId="1FE9DF1C" w14:textId="77777777" w:rsidR="00243797" w:rsidRDefault="00000000"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Cs w:val="36"/>
                              </w:rPr>
                            </w:pPr>
                            <w:r>
                              <w:rPr>
                                <w:rFonts w:ascii="宋体" w:hAnsi="宋体" w:cs="宋体" w:hint="eastAsia"/>
                                <w:szCs w:val="36"/>
                              </w:rPr>
                              <w:t>审核/日期：</w:t>
                            </w:r>
                            <w:r>
                              <w:rPr>
                                <w:rFonts w:ascii="宋体" w:hAnsi="宋体" w:cs="宋体" w:hint="eastAsia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 w14:paraId="6A20F396" w14:textId="77777777" w:rsidR="00243797" w:rsidRDefault="00000000"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Cs w:val="36"/>
                              </w:rPr>
                            </w:pPr>
                            <w:r>
                              <w:rPr>
                                <w:rFonts w:ascii="宋体" w:hAnsi="宋体" w:cs="宋体" w:hint="eastAsia"/>
                                <w:szCs w:val="36"/>
                              </w:rPr>
                              <w:t>批准/日期：</w:t>
                            </w:r>
                            <w:r>
                              <w:rPr>
                                <w:rFonts w:ascii="宋体" w:hAnsi="宋体" w:cs="宋体" w:hint="eastAsia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C9D5B" id="文本框 16" o:spid="_x0000_s1027" type="#_x0000_t202" style="position:absolute;left:0;text-align:left;margin-left:114.55pt;margin-top:198.3pt;width:217.85pt;height:140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" stroked="f" strokeweight=".5pt">
                <v:textbox>
                  <w:txbxContent>
                    <w:p w14:paraId="289CBC20" w14:textId="77777777" w:rsidR="00243797" w:rsidRDefault="00000000"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Cs w:val="36"/>
                        </w:rPr>
                      </w:pPr>
                      <w:r>
                        <w:rPr>
                          <w:rFonts w:ascii="宋体" w:hAnsi="宋体" w:cs="宋体" w:hint="eastAsia"/>
                          <w:szCs w:val="36"/>
                        </w:rPr>
                        <w:t>编制/日期：</w:t>
                      </w:r>
                      <w:r>
                        <w:rPr>
                          <w:rFonts w:ascii="宋体" w:hAnsi="宋体" w:cs="宋体" w:hint="eastAsia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 w14:paraId="1FE9DF1C" w14:textId="77777777" w:rsidR="00243797" w:rsidRDefault="00000000"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Cs w:val="36"/>
                        </w:rPr>
                      </w:pPr>
                      <w:r>
                        <w:rPr>
                          <w:rFonts w:ascii="宋体" w:hAnsi="宋体" w:cs="宋体" w:hint="eastAsia"/>
                          <w:szCs w:val="36"/>
                        </w:rPr>
                        <w:t>审核/日期：</w:t>
                      </w:r>
                      <w:r>
                        <w:rPr>
                          <w:rFonts w:ascii="宋体" w:hAnsi="宋体" w:cs="宋体" w:hint="eastAsia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 w14:paraId="6A20F396" w14:textId="77777777" w:rsidR="00243797" w:rsidRDefault="00000000"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Cs w:val="36"/>
                        </w:rPr>
                      </w:pPr>
                      <w:r>
                        <w:rPr>
                          <w:rFonts w:ascii="宋体" w:hAnsi="宋体" w:cs="宋体" w:hint="eastAsia"/>
                          <w:szCs w:val="36"/>
                        </w:rPr>
                        <w:t>批准/日期：</w:t>
                      </w:r>
                      <w:r>
                        <w:rPr>
                          <w:rFonts w:ascii="宋体" w:hAnsi="宋体" w:cs="宋体" w:hint="eastAsia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1F03EC" wp14:editId="07E676AA">
                <wp:simplePos x="0" y="0"/>
                <wp:positionH relativeFrom="column">
                  <wp:posOffset>1702435</wp:posOffset>
                </wp:positionH>
                <wp:positionV relativeFrom="paragraph">
                  <wp:posOffset>4332605</wp:posOffset>
                </wp:positionV>
                <wp:extent cx="2366010" cy="473710"/>
                <wp:effectExtent l="0" t="0" r="11430" b="1397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85340" y="7205980"/>
                          <a:ext cx="2366010" cy="473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B702940" w14:textId="77777777" w:rsidR="00243797" w:rsidRDefault="00000000">
                            <w:pPr>
                              <w:widowControl/>
                              <w:spacing w:before="156" w:after="156"/>
                            </w:pPr>
                            <w:r>
                              <w:rPr>
                                <w:rFonts w:ascii="宋体" w:hAnsi="宋体" w:cs="宋体" w:hint="eastAsia"/>
                                <w:bCs/>
                                <w:szCs w:val="21"/>
                              </w:rPr>
                              <w:t>杭州三坛医疗科技有限公司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F03EC" id="文本框 17" o:spid="_x0000_s1028" type="#_x0000_t202" style="position:absolute;left:0;text-align:left;margin-left:134.05pt;margin-top:341.15pt;width:186.3pt;height:37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" stroked="f" strokeweight=".5pt">
                <v:textbox>
                  <w:txbxContent>
                    <w:p w14:paraId="2B702940" w14:textId="77777777" w:rsidR="00243797" w:rsidRDefault="00000000">
                      <w:pPr>
                        <w:widowControl/>
                        <w:spacing w:before="156" w:after="156"/>
                      </w:pPr>
                      <w:r>
                        <w:rPr>
                          <w:rFonts w:ascii="宋体" w:hAnsi="宋体" w:cs="宋体" w:hint="eastAsia"/>
                          <w:bCs/>
                          <w:szCs w:val="21"/>
                        </w:rPr>
                        <w:t>杭州三坛医疗科技有限公司</w:t>
                      </w:r>
                    </w:p>
                  </w:txbxContent>
                </v:textbox>
              </v:shape>
            </w:pict>
          </mc:Fallback>
        </mc:AlternateContent>
      </w:r>
    </w:p>
    <w:p w14:paraId="7EC5EF0B" w14:textId="77777777" w:rsidR="00243797" w:rsidRDefault="00000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文档修订履历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43"/>
        <w:gridCol w:w="1878"/>
        <w:gridCol w:w="3801"/>
        <w:gridCol w:w="1560"/>
      </w:tblGrid>
      <w:tr w:rsidR="00243797" w14:paraId="3F6D35F5" w14:textId="77777777">
        <w:trPr>
          <w:trHeight w:val="454"/>
          <w:jc w:val="center"/>
        </w:trPr>
        <w:tc>
          <w:tcPr>
            <w:tcW w:w="1242" w:type="dxa"/>
            <w:shd w:val="pct10" w:color="auto" w:fill="auto"/>
            <w:vAlign w:val="center"/>
          </w:tcPr>
          <w:p w14:paraId="0A70645F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版本号</w:t>
            </w:r>
          </w:p>
        </w:tc>
        <w:tc>
          <w:tcPr>
            <w:tcW w:w="1985" w:type="dxa"/>
            <w:shd w:val="pct10" w:color="auto" w:fill="auto"/>
            <w:vAlign w:val="center"/>
          </w:tcPr>
          <w:p w14:paraId="14C74F3B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发布</w:t>
            </w:r>
            <w:r>
              <w:rPr>
                <w:rFonts w:ascii="Times New Roman" w:hAnsi="宋体" w:cs="Times New Roman" w:hint="eastAsia"/>
                <w:bCs/>
                <w:szCs w:val="21"/>
              </w:rPr>
              <w:t>/</w:t>
            </w:r>
            <w:r>
              <w:rPr>
                <w:rFonts w:ascii="Times New Roman" w:hAnsi="宋体" w:cs="Times New Roman" w:hint="eastAsia"/>
                <w:bCs/>
                <w:szCs w:val="21"/>
              </w:rPr>
              <w:t>实施</w:t>
            </w:r>
            <w:r>
              <w:rPr>
                <w:rFonts w:ascii="Times New Roman" w:hAnsi="宋体" w:cs="Times New Roman"/>
                <w:bCs/>
                <w:szCs w:val="21"/>
              </w:rPr>
              <w:t>日期</w:t>
            </w:r>
          </w:p>
        </w:tc>
        <w:tc>
          <w:tcPr>
            <w:tcW w:w="4678" w:type="dxa"/>
            <w:shd w:val="pct10" w:color="auto" w:fill="auto"/>
            <w:vAlign w:val="center"/>
          </w:tcPr>
          <w:p w14:paraId="3D373F2F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更改内容概述</w:t>
            </w:r>
          </w:p>
        </w:tc>
        <w:tc>
          <w:tcPr>
            <w:tcW w:w="1842" w:type="dxa"/>
            <w:shd w:val="pct10" w:color="auto" w:fill="auto"/>
            <w:vAlign w:val="center"/>
          </w:tcPr>
          <w:p w14:paraId="0B7FC31F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更改者</w:t>
            </w:r>
          </w:p>
        </w:tc>
      </w:tr>
      <w:tr w:rsidR="00243797" w14:paraId="2D1DA437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5BBBCC99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Cs w:val="21"/>
              </w:rPr>
              <w:t>V</w:t>
            </w:r>
            <w:r>
              <w:rPr>
                <w:rFonts w:ascii="Times New Roman" w:hAnsi="Times New Roman" w:cs="Times New Roman"/>
                <w:bCs/>
                <w:szCs w:val="21"/>
              </w:rPr>
              <w:t>1.0</w:t>
            </w:r>
          </w:p>
        </w:tc>
        <w:tc>
          <w:tcPr>
            <w:tcW w:w="1985" w:type="dxa"/>
            <w:vAlign w:val="center"/>
          </w:tcPr>
          <w:p w14:paraId="4EA4E631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Cs w:val="21"/>
              </w:rPr>
              <w:t>2022.02.14</w:t>
            </w:r>
          </w:p>
        </w:tc>
        <w:tc>
          <w:tcPr>
            <w:tcW w:w="4678" w:type="dxa"/>
            <w:vAlign w:val="center"/>
          </w:tcPr>
          <w:p w14:paraId="271FD31F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文件新编</w:t>
            </w:r>
          </w:p>
        </w:tc>
        <w:tc>
          <w:tcPr>
            <w:tcW w:w="1842" w:type="dxa"/>
            <w:vAlign w:val="center"/>
          </w:tcPr>
          <w:p w14:paraId="0AF326A1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Cs w:val="21"/>
              </w:rPr>
              <w:t>徐琦</w:t>
            </w:r>
          </w:p>
        </w:tc>
      </w:tr>
      <w:tr w:rsidR="00243797" w14:paraId="2D9A21DE" w14:textId="77777777">
        <w:trPr>
          <w:trHeight w:val="342"/>
          <w:jc w:val="center"/>
        </w:trPr>
        <w:tc>
          <w:tcPr>
            <w:tcW w:w="1242" w:type="dxa"/>
            <w:vAlign w:val="center"/>
          </w:tcPr>
          <w:p w14:paraId="65318E85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39357B87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53D0C382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0AE9276C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52349C54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0D120E01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08AFF35D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6117F6B3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6F60088B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417C216F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475E28A5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024A0B86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6DA8D564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010F42A3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22B81B79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521B7E55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03CA7479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08E30786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08A450B0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3D8AE20E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0C02B8E4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5F7BC4B0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2A35872E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628FB11F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757494A9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140F0D3A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207B3141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311D5385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4D19E50A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7D828E4C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1478040B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5B3FDC02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3BE8138A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514274AA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364C8A81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1499F312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710EBDF2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5D99E6E5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743BD44D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0EA7D241" w14:textId="77777777">
        <w:trPr>
          <w:trHeight w:val="339"/>
          <w:jc w:val="center"/>
        </w:trPr>
        <w:tc>
          <w:tcPr>
            <w:tcW w:w="1242" w:type="dxa"/>
            <w:vAlign w:val="center"/>
          </w:tcPr>
          <w:p w14:paraId="316A4C5C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56002290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5E3AD08B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115F435C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61E248FE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5739B312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5B97A0DD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63032AA1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0B87555B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09C2E00A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4117164F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2DBFACF7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2D5B5886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245FC986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</w:tbl>
    <w:p w14:paraId="1419A89E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376665BA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6E59707A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783CE556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53371F88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04C19806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11F1DC13" w14:textId="77777777" w:rsidR="00243797" w:rsidRDefault="00243797">
      <w:pPr>
        <w:pStyle w:val="a0"/>
        <w:ind w:left="1960" w:right="1960"/>
        <w:rPr>
          <w:rFonts w:ascii="Times New Roman" w:hAnsi="Times New Roman" w:cs="Times New Roman"/>
          <w:sz w:val="32"/>
          <w:szCs w:val="40"/>
        </w:rPr>
      </w:pPr>
    </w:p>
    <w:p w14:paraId="069479BB" w14:textId="77777777" w:rsidR="00243797" w:rsidRDefault="00243797">
      <w:pPr>
        <w:pStyle w:val="a0"/>
        <w:ind w:left="1960" w:right="1960"/>
        <w:rPr>
          <w:rFonts w:ascii="Times New Roman" w:hAnsi="Times New Roman" w:cs="Times New Roman"/>
          <w:sz w:val="32"/>
          <w:szCs w:val="40"/>
        </w:rPr>
      </w:pPr>
    </w:p>
    <w:p w14:paraId="090EB096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13992012" w14:textId="77777777" w:rsidR="00243797" w:rsidRDefault="00000000">
      <w:pPr>
        <w:rPr>
          <w:b/>
          <w:bCs/>
          <w:szCs w:val="36"/>
        </w:rPr>
      </w:pPr>
      <w:r>
        <w:rPr>
          <w:rFonts w:hint="eastAsia"/>
          <w:b/>
          <w:bCs/>
          <w:szCs w:val="36"/>
        </w:rPr>
        <w:t>保密条款</w:t>
      </w:r>
    </w:p>
    <w:p w14:paraId="74700124" w14:textId="77777777" w:rsidR="00243797" w:rsidRDefault="00000000">
      <w:pPr>
        <w:spacing w:beforeLines="50" w:before="156" w:afterLines="50" w:after="156" w:line="360" w:lineRule="auto"/>
        <w:jc w:val="center"/>
        <w:rPr>
          <w:iCs/>
          <w:szCs w:val="36"/>
        </w:rPr>
      </w:pPr>
      <w:r>
        <w:rPr>
          <w:rFonts w:hint="eastAsia"/>
          <w:iCs/>
          <w:szCs w:val="36"/>
        </w:rPr>
        <w:t>文档仅限产品（项目）组内流转，违者负相应法律责任。</w:t>
      </w:r>
    </w:p>
    <w:p w14:paraId="07E8C189" w14:textId="77777777" w:rsidR="00243797" w:rsidRDefault="00000000">
      <w:r>
        <w:rPr>
          <w:rFonts w:hint="eastAsia"/>
          <w:iCs/>
        </w:rPr>
        <w:lastRenderedPageBreak/>
        <w:br w:type="page"/>
      </w:r>
    </w:p>
    <w:sdt>
      <w:sdtPr>
        <w:rPr>
          <w:rFonts w:ascii="宋体" w:eastAsia="宋体" w:hAnsi="宋体"/>
          <w:sz w:val="21"/>
        </w:rPr>
        <w:id w:val="147478269"/>
        <w15:color w:val="DBDBDB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07555733" w14:textId="77777777" w:rsidR="00243797" w:rsidRDefault="00000000">
          <w:pPr>
            <w:jc w:val="center"/>
          </w:pPr>
          <w:r>
            <w:rPr>
              <w:rFonts w:ascii="宋体" w:eastAsia="宋体" w:hAnsi="宋体"/>
              <w:sz w:val="21"/>
            </w:rPr>
            <w:t>目录</w:t>
          </w:r>
        </w:p>
        <w:p w14:paraId="6FFEFC5E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hyperlink w:anchor="_Toc18902" w:history="1">
            <w:r>
              <w:rPr>
                <w:rFonts w:hint="eastAsia"/>
                <w:b/>
                <w:bCs/>
              </w:rPr>
              <w:t>第一章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引言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_Toc18902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4</w:t>
            </w:r>
            <w:r>
              <w:rPr>
                <w:b/>
              </w:rPr>
              <w:fldChar w:fldCharType="end"/>
            </w:r>
          </w:hyperlink>
        </w:p>
        <w:p w14:paraId="24248EDF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2870" w:history="1">
            <w:r>
              <w:rPr>
                <w:rFonts w:ascii="宋体" w:hAnsi="宋体" w:cs="宋体" w:hint="eastAsia"/>
              </w:rPr>
              <w:t xml:space="preserve">1.1 </w:t>
            </w:r>
            <w:r>
              <w:rPr>
                <w:rFonts w:hint="eastAsia"/>
              </w:rPr>
              <w:t>编写目的</w:t>
            </w:r>
            <w:r>
              <w:tab/>
            </w:r>
            <w:r>
              <w:fldChar w:fldCharType="begin"/>
            </w:r>
            <w:r>
              <w:instrText xml:space="preserve"> PAGEREF _Toc12870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2989CA12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31531" w:history="1">
            <w:r>
              <w:rPr>
                <w:rFonts w:ascii="宋体" w:hAnsi="宋体" w:cs="宋体" w:hint="eastAsia"/>
              </w:rPr>
              <w:t xml:space="preserve">1.2 </w:t>
            </w:r>
            <w:r>
              <w:rPr>
                <w:rFonts w:hint="eastAsia"/>
              </w:rPr>
              <w:t>适用范围</w:t>
            </w:r>
            <w:r>
              <w:tab/>
            </w:r>
            <w:r>
              <w:fldChar w:fldCharType="begin"/>
            </w:r>
            <w:r>
              <w:instrText xml:space="preserve"> PAGEREF _Toc31531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2619CBD7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5058" w:history="1">
            <w:r>
              <w:rPr>
                <w:rFonts w:ascii="宋体" w:hAnsi="宋体" w:cs="宋体" w:hint="eastAsia"/>
              </w:rPr>
              <w:t xml:space="preserve">1.3 </w:t>
            </w:r>
            <w:r>
              <w:rPr>
                <w:rFonts w:hint="eastAsia"/>
              </w:rPr>
              <w:t>关键术语定义</w:t>
            </w:r>
            <w:r>
              <w:tab/>
            </w:r>
            <w:r>
              <w:fldChar w:fldCharType="begin"/>
            </w:r>
            <w:r>
              <w:instrText xml:space="preserve"> PAGEREF _Toc15058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46ADAC87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2571" w:history="1">
            <w:r>
              <w:rPr>
                <w:rFonts w:hint="eastAsia"/>
                <w:b/>
                <w:bCs/>
              </w:rPr>
              <w:t>第二章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概述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_Toc2571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5</w:t>
            </w:r>
            <w:r>
              <w:rPr>
                <w:b/>
              </w:rPr>
              <w:fldChar w:fldCharType="end"/>
            </w:r>
          </w:hyperlink>
        </w:p>
        <w:p w14:paraId="0FC0A471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6723" w:history="1">
            <w:r>
              <w:rPr>
                <w:rFonts w:ascii="宋体" w:hAnsi="宋体" w:cs="宋体" w:hint="eastAsia"/>
              </w:rPr>
              <w:t xml:space="preserve">2.1 </w:t>
            </w:r>
            <w:r>
              <w:rPr>
                <w:rFonts w:hint="eastAsia"/>
              </w:rPr>
              <w:t>试验目的</w:t>
            </w:r>
            <w:r>
              <w:tab/>
            </w:r>
            <w:r>
              <w:fldChar w:fldCharType="begin"/>
            </w:r>
            <w:r>
              <w:instrText xml:space="preserve"> PAGEREF _Toc6723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6C713E04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3987" w:history="1">
            <w:r>
              <w:rPr>
                <w:rFonts w:ascii="宋体" w:hAnsi="宋体" w:cs="宋体" w:hint="eastAsia"/>
              </w:rPr>
              <w:t xml:space="preserve">2.2 </w:t>
            </w:r>
            <w:r>
              <w:rPr>
                <w:rFonts w:hint="eastAsia"/>
              </w:rPr>
              <w:t>试验范围</w:t>
            </w:r>
            <w:r>
              <w:tab/>
            </w:r>
            <w:r>
              <w:fldChar w:fldCharType="begin"/>
            </w:r>
            <w:r>
              <w:instrText xml:space="preserve"> PAGEREF _Toc13987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4F651DC8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26198" w:history="1">
            <w:r>
              <w:rPr>
                <w:rFonts w:ascii="宋体" w:hAnsi="宋体" w:cs="宋体" w:hint="eastAsia"/>
              </w:rPr>
              <w:t xml:space="preserve">2.3 </w:t>
            </w:r>
            <w:r>
              <w:rPr>
                <w:rFonts w:hint="eastAsia"/>
              </w:rPr>
              <w:t>试验对象</w:t>
            </w:r>
            <w:r>
              <w:tab/>
            </w:r>
            <w:r>
              <w:fldChar w:fldCharType="begin"/>
            </w:r>
            <w:r>
              <w:instrText xml:space="preserve"> PAGEREF _Toc26198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753464EF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7658" w:history="1">
            <w:r>
              <w:rPr>
                <w:rFonts w:ascii="宋体" w:hAnsi="宋体" w:cs="宋体" w:hint="eastAsia"/>
              </w:rPr>
              <w:t xml:space="preserve">2.4 </w:t>
            </w:r>
            <w:r>
              <w:rPr>
                <w:rFonts w:hint="eastAsia"/>
              </w:rPr>
              <w:t>试验地点</w:t>
            </w:r>
            <w:r>
              <w:tab/>
            </w:r>
            <w:r>
              <w:fldChar w:fldCharType="begin"/>
            </w:r>
            <w:r>
              <w:instrText xml:space="preserve"> PAGEREF _Toc17658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76111883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1081" w:history="1">
            <w:r>
              <w:rPr>
                <w:rFonts w:ascii="宋体" w:hAnsi="宋体" w:cs="宋体" w:hint="eastAsia"/>
              </w:rPr>
              <w:t xml:space="preserve">2.5 </w:t>
            </w:r>
            <w:r>
              <w:rPr>
                <w:rFonts w:hint="eastAsia"/>
              </w:rPr>
              <w:t>试验小组</w:t>
            </w:r>
            <w:r>
              <w:tab/>
            </w:r>
            <w:r>
              <w:fldChar w:fldCharType="begin"/>
            </w:r>
            <w:r>
              <w:instrText xml:space="preserve"> PAGEREF _Toc11081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08E644D1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20312" w:history="1">
            <w:r>
              <w:rPr>
                <w:rFonts w:ascii="宋体" w:hAnsi="宋体" w:cs="宋体" w:hint="eastAsia"/>
              </w:rPr>
              <w:t xml:space="preserve">2.6 </w:t>
            </w:r>
            <w:r>
              <w:rPr>
                <w:rFonts w:hint="eastAsia"/>
              </w:rPr>
              <w:t>试验环境</w:t>
            </w:r>
            <w:r>
              <w:tab/>
            </w:r>
            <w:r>
              <w:fldChar w:fldCharType="begin"/>
            </w:r>
            <w:r>
              <w:instrText xml:space="preserve"> PAGEREF _Toc20312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04EAB6B5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1316" w:history="1">
            <w:r>
              <w:rPr>
                <w:rFonts w:hint="eastAsia"/>
                <w:b/>
                <w:bCs/>
              </w:rPr>
              <w:t>第三章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试验设备及工具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_Toc1316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7</w:t>
            </w:r>
            <w:r>
              <w:rPr>
                <w:b/>
              </w:rPr>
              <w:fldChar w:fldCharType="end"/>
            </w:r>
          </w:hyperlink>
        </w:p>
        <w:p w14:paraId="3B6FFABF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18694" w:history="1">
            <w:r>
              <w:rPr>
                <w:rFonts w:hint="eastAsia"/>
                <w:b/>
                <w:bCs/>
              </w:rPr>
              <w:t>第四章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试验可接受准则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_Toc18694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8</w:t>
            </w:r>
            <w:r>
              <w:rPr>
                <w:b/>
              </w:rPr>
              <w:fldChar w:fldCharType="end"/>
            </w:r>
          </w:hyperlink>
        </w:p>
        <w:p w14:paraId="51F345AE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11264" w:history="1">
            <w:r>
              <w:rPr>
                <w:rFonts w:hint="eastAsia"/>
                <w:b/>
                <w:bCs/>
              </w:rPr>
              <w:t>第五章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试验内容及方法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_Toc11264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9</w:t>
            </w:r>
            <w:r>
              <w:rPr>
                <w:b/>
              </w:rPr>
              <w:fldChar w:fldCharType="end"/>
            </w:r>
          </w:hyperlink>
        </w:p>
        <w:p w14:paraId="7CC50B4F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7134" w:history="1">
            <w:r>
              <w:rPr>
                <w:rFonts w:ascii="宋体" w:hAnsi="宋体" w:cs="宋体" w:hint="eastAsia"/>
              </w:rPr>
              <w:t xml:space="preserve">5.1 </w:t>
            </w:r>
            <w:r>
              <w:rPr>
                <w:rFonts w:hint="eastAsia"/>
              </w:rPr>
              <w:t>试验内容</w:t>
            </w:r>
            <w:r>
              <w:tab/>
            </w:r>
            <w:r>
              <w:fldChar w:fldCharType="begin"/>
            </w:r>
            <w:r>
              <w:instrText xml:space="preserve"> PAGEREF _Toc7134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2E4FD381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21457" w:history="1">
            <w:r>
              <w:rPr>
                <w:rFonts w:ascii="宋体" w:hAnsi="宋体" w:cs="宋体" w:hint="eastAsia"/>
              </w:rPr>
              <w:t xml:space="preserve">5.2 </w:t>
            </w:r>
            <w:r>
              <w:rPr>
                <w:rFonts w:hint="eastAsia"/>
              </w:rPr>
              <w:t>误差计算方法</w:t>
            </w:r>
            <w:r>
              <w:tab/>
            </w:r>
            <w:r>
              <w:fldChar w:fldCharType="begin"/>
            </w:r>
            <w:r>
              <w:instrText xml:space="preserve"> PAGEREF _Toc21457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4771D4CE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24450" w:history="1">
            <w:r>
              <w:rPr>
                <w:rFonts w:hint="eastAsia"/>
                <w:b/>
                <w:bCs/>
              </w:rPr>
              <w:t>第六章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试验记录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_Toc24450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10</w:t>
            </w:r>
            <w:r>
              <w:rPr>
                <w:b/>
              </w:rPr>
              <w:fldChar w:fldCharType="end"/>
            </w:r>
          </w:hyperlink>
        </w:p>
        <w:p w14:paraId="74FDAD9D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833" w:history="1">
            <w:r>
              <w:rPr>
                <w:rFonts w:ascii="宋体" w:hAnsi="宋体" w:cs="宋体" w:hint="eastAsia"/>
              </w:rPr>
              <w:t xml:space="preserve">6.1 </w:t>
            </w:r>
            <w:r>
              <w:rPr>
                <w:rFonts w:ascii="Arial" w:hAnsi="Arial" w:hint="eastAsia"/>
              </w:rPr>
              <w:t>双目相机的数据稳定性</w:t>
            </w:r>
            <w:r>
              <w:tab/>
            </w:r>
            <w:r>
              <w:fldChar w:fldCharType="begin"/>
            </w:r>
            <w:r>
              <w:instrText xml:space="preserve"> PAGEREF _Toc833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42FA4484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24379" w:history="1">
            <w:r>
              <w:rPr>
                <w:rFonts w:ascii="宋体" w:hAnsi="宋体" w:cs="宋体" w:hint="eastAsia"/>
                <w:szCs w:val="36"/>
              </w:rPr>
              <w:t xml:space="preserve">6.2 </w:t>
            </w:r>
            <w:r>
              <w:rPr>
                <w:rFonts w:ascii="Arial" w:hAnsi="Arial" w:hint="eastAsia"/>
              </w:rPr>
              <w:t>X</w:t>
            </w:r>
            <w:r>
              <w:rPr>
                <w:rFonts w:ascii="Arial" w:hAnsi="Arial" w:hint="eastAsia"/>
              </w:rPr>
              <w:t>光图像的配准误差</w:t>
            </w:r>
            <w:r>
              <w:tab/>
            </w:r>
            <w:r>
              <w:fldChar w:fldCharType="begin"/>
            </w:r>
            <w:r>
              <w:instrText xml:space="preserve"> PAGEREF _Toc24379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162345C3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25243" w:history="1">
            <w:r>
              <w:rPr>
                <w:rFonts w:ascii="宋体" w:hAnsi="宋体" w:cs="宋体" w:hint="eastAsia"/>
              </w:rPr>
              <w:t xml:space="preserve">6.3 </w:t>
            </w:r>
            <w:r>
              <w:rPr>
                <w:rFonts w:ascii="Arial" w:hAnsi="Arial" w:hint="eastAsia"/>
              </w:rPr>
              <w:t>双目相机结合机械臂的定位误差</w:t>
            </w:r>
            <w:r>
              <w:tab/>
            </w:r>
            <w:r>
              <w:fldChar w:fldCharType="begin"/>
            </w:r>
            <w:r>
              <w:instrText xml:space="preserve"> PAGEREF _Toc25243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6237FA18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3013" w:history="1">
            <w:r>
              <w:rPr>
                <w:rFonts w:ascii="宋体" w:hAnsi="宋体" w:cs="宋体" w:hint="eastAsia"/>
              </w:rPr>
              <w:t xml:space="preserve">6.4 </w:t>
            </w:r>
            <w:r>
              <w:rPr>
                <w:rFonts w:ascii="Arial" w:hAnsi="Arial" w:hint="eastAsia"/>
              </w:rPr>
              <w:t>三维通道重建的误差</w:t>
            </w:r>
            <w:r>
              <w:tab/>
            </w:r>
            <w:r>
              <w:fldChar w:fldCharType="begin"/>
            </w:r>
            <w:r>
              <w:instrText xml:space="preserve"> PAGEREF _Toc3013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88243A9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9160" w:history="1">
            <w:r>
              <w:rPr>
                <w:rFonts w:ascii="宋体" w:hAnsi="宋体" w:cs="宋体" w:hint="eastAsia"/>
              </w:rPr>
              <w:t xml:space="preserve">6.5 </w:t>
            </w:r>
            <w:r>
              <w:rPr>
                <w:rFonts w:ascii="Arial" w:hAnsi="Arial" w:hint="eastAsia"/>
              </w:rPr>
              <w:t>整机定位误差</w:t>
            </w:r>
            <w:r>
              <w:tab/>
            </w:r>
            <w:r>
              <w:fldChar w:fldCharType="begin"/>
            </w:r>
            <w:r>
              <w:instrText xml:space="preserve"> PAGEREF _Toc19160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586A752C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8346" w:history="1">
            <w:r>
              <w:rPr>
                <w:rFonts w:ascii="宋体" w:hAnsi="宋体" w:cs="宋体" w:hint="eastAsia"/>
                <w:bCs/>
                <w:szCs w:val="36"/>
              </w:rPr>
              <w:t xml:space="preserve">6.6 </w:t>
            </w:r>
            <w:r>
              <w:rPr>
                <w:rFonts w:hint="eastAsia"/>
                <w:bCs/>
                <w:szCs w:val="36"/>
              </w:rPr>
              <w:t>光图像配准在影增</w:t>
            </w:r>
            <w:r>
              <w:rPr>
                <w:rFonts w:hint="eastAsia"/>
                <w:bCs/>
                <w:szCs w:val="36"/>
              </w:rPr>
              <w:t>C</w:t>
            </w:r>
            <w:r>
              <w:rPr>
                <w:rFonts w:hint="eastAsia"/>
                <w:bCs/>
                <w:szCs w:val="36"/>
              </w:rPr>
              <w:t>臂上的误差</w:t>
            </w:r>
            <w:r>
              <w:tab/>
            </w:r>
            <w:r>
              <w:fldChar w:fldCharType="begin"/>
            </w:r>
            <w:r>
              <w:instrText xml:space="preserve"> PAGEREF _Toc8346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14:paraId="071DFD78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24141" w:history="1">
            <w:r>
              <w:rPr>
                <w:rFonts w:hint="eastAsia"/>
                <w:b/>
                <w:bCs/>
                <w:szCs w:val="36"/>
              </w:rPr>
              <w:t>第七章</w:t>
            </w:r>
            <w:r>
              <w:rPr>
                <w:rFonts w:hint="eastAsia"/>
                <w:b/>
                <w:bCs/>
                <w:szCs w:val="36"/>
              </w:rPr>
              <w:t xml:space="preserve"> </w:t>
            </w:r>
            <w:r>
              <w:rPr>
                <w:rFonts w:hint="eastAsia"/>
                <w:b/>
              </w:rPr>
              <w:t>试验总结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_Toc24141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18</w:t>
            </w:r>
            <w:r>
              <w:rPr>
                <w:b/>
              </w:rPr>
              <w:fldChar w:fldCharType="end"/>
            </w:r>
          </w:hyperlink>
        </w:p>
        <w:p w14:paraId="249187F6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16508" w:history="1">
            <w:r>
              <w:rPr>
                <w:rFonts w:hint="eastAsia"/>
                <w:b/>
                <w:bCs/>
                <w:szCs w:val="36"/>
              </w:rPr>
              <w:t>第八章</w:t>
            </w:r>
            <w:r>
              <w:rPr>
                <w:rFonts w:hint="eastAsia"/>
                <w:b/>
                <w:bCs/>
                <w:szCs w:val="36"/>
              </w:rPr>
              <w:t xml:space="preserve"> </w:t>
            </w:r>
            <w:r>
              <w:rPr>
                <w:rFonts w:hint="eastAsia"/>
                <w:b/>
              </w:rPr>
              <w:t>试验结论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_Toc16508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19</w:t>
            </w:r>
            <w:r>
              <w:rPr>
                <w:b/>
              </w:rPr>
              <w:fldChar w:fldCharType="end"/>
            </w:r>
          </w:hyperlink>
        </w:p>
        <w:p w14:paraId="7E19B803" w14:textId="77777777" w:rsidR="00243797" w:rsidRDefault="00000000">
          <w:pPr>
            <w:rPr>
              <w:b/>
            </w:rPr>
          </w:pPr>
          <w:r>
            <w:rPr>
              <w:b/>
            </w:rPr>
            <w:fldChar w:fldCharType="end"/>
          </w:r>
        </w:p>
        <w:p w14:paraId="3BB54E84" w14:textId="77777777" w:rsidR="00243797" w:rsidRDefault="00000000">
          <w:r>
            <w:rPr>
              <w:b/>
            </w:rPr>
            <w:br w:type="page"/>
          </w:r>
        </w:p>
      </w:sdtContent>
    </w:sdt>
    <w:p w14:paraId="3591E85C" w14:textId="77777777" w:rsidR="00243797" w:rsidRDefault="00000000">
      <w:pPr>
        <w:pStyle w:val="1"/>
        <w:jc w:val="both"/>
      </w:pPr>
      <w:bookmarkStart w:id="2" w:name="_Toc18902"/>
      <w:r>
        <w:rPr>
          <w:rFonts w:hint="eastAsia"/>
        </w:rPr>
        <w:lastRenderedPageBreak/>
        <w:t>引言</w:t>
      </w:r>
      <w:bookmarkEnd w:id="2"/>
    </w:p>
    <w:p w14:paraId="398BD30F" w14:textId="77777777" w:rsidR="00243797" w:rsidRDefault="00000000">
      <w:pPr>
        <w:pStyle w:val="2"/>
      </w:pPr>
      <w:bookmarkStart w:id="3" w:name="_Toc869"/>
      <w:bookmarkStart w:id="4" w:name="_Toc12870"/>
      <w:bookmarkStart w:id="5" w:name="_Toc28339"/>
      <w:r>
        <w:rPr>
          <w:rFonts w:hint="eastAsia"/>
        </w:rPr>
        <w:t>编写目的</w:t>
      </w:r>
      <w:bookmarkEnd w:id="3"/>
      <w:bookmarkEnd w:id="4"/>
      <w:bookmarkEnd w:id="5"/>
    </w:p>
    <w:p w14:paraId="442CC4C9" w14:textId="547A618F" w:rsidR="00243797" w:rsidRDefault="00000000">
      <w:pPr>
        <w:ind w:firstLineChars="200" w:firstLine="560"/>
      </w:pPr>
      <w:r>
        <w:rPr>
          <w:rFonts w:hint="eastAsia"/>
        </w:rPr>
        <w:t>编写</w:t>
      </w:r>
      <w:r>
        <w:rPr>
          <w:rFonts w:hint="eastAsia"/>
        </w:rPr>
        <w:t xml:space="preserve">MS-002 </w:t>
      </w:r>
      <w:del w:id="6" w:author="jie hong" w:date="2023-11-30T10:58:00Z">
        <w:r w:rsidDel="00E3272E">
          <w:rPr>
            <w:rFonts w:hint="eastAsia"/>
          </w:rPr>
          <w:delText>算法</w:delText>
        </w:r>
      </w:del>
      <w:r>
        <w:rPr>
          <w:rFonts w:hint="eastAsia"/>
        </w:rPr>
        <w:t>Demo</w:t>
      </w:r>
      <w:r>
        <w:rPr>
          <w:rFonts w:hint="eastAsia"/>
        </w:rPr>
        <w:t>的试验方案，用于</w:t>
      </w:r>
      <w:r w:rsidR="0068180C">
        <w:rPr>
          <w:rFonts w:hint="eastAsia"/>
        </w:rPr>
        <w:t>技术</w:t>
      </w:r>
      <w:r>
        <w:rPr>
          <w:rFonts w:hint="eastAsia"/>
        </w:rPr>
        <w:t>可行性的试验依据。</w:t>
      </w:r>
    </w:p>
    <w:p w14:paraId="048620CD" w14:textId="77777777" w:rsidR="00243797" w:rsidRDefault="00000000">
      <w:pPr>
        <w:pStyle w:val="2"/>
      </w:pPr>
      <w:bookmarkStart w:id="7" w:name="_Toc13742"/>
      <w:bookmarkStart w:id="8" w:name="_Toc15644"/>
      <w:bookmarkStart w:id="9" w:name="_Toc31531"/>
      <w:r>
        <w:rPr>
          <w:rFonts w:hint="eastAsia"/>
        </w:rPr>
        <w:t>适用范围</w:t>
      </w:r>
      <w:bookmarkEnd w:id="7"/>
      <w:bookmarkEnd w:id="8"/>
      <w:bookmarkEnd w:id="9"/>
    </w:p>
    <w:p w14:paraId="28A4FA6B" w14:textId="6C9B8DBA" w:rsidR="00243797" w:rsidRDefault="00000000">
      <w:pPr>
        <w:ind w:firstLineChars="200" w:firstLine="560"/>
      </w:pPr>
      <w:r>
        <w:rPr>
          <w:rFonts w:hint="eastAsia"/>
        </w:rPr>
        <w:t>适用于</w:t>
      </w:r>
      <w:r>
        <w:rPr>
          <w:rFonts w:hint="eastAsia"/>
        </w:rPr>
        <w:t xml:space="preserve">MS-002 </w:t>
      </w:r>
      <w:del w:id="10" w:author="jie hong" w:date="2023-11-30T10:58:00Z">
        <w:r w:rsidDel="00E3272E">
          <w:rPr>
            <w:rFonts w:hint="eastAsia"/>
          </w:rPr>
          <w:delText>算法</w:delText>
        </w:r>
      </w:del>
      <w:r>
        <w:rPr>
          <w:rFonts w:hint="eastAsia"/>
        </w:rPr>
        <w:t>Demo</w:t>
      </w:r>
      <w:r>
        <w:rPr>
          <w:rFonts w:hint="eastAsia"/>
        </w:rPr>
        <w:t>的模块验证和系统验证。</w:t>
      </w:r>
    </w:p>
    <w:p w14:paraId="5C279936" w14:textId="77777777" w:rsidR="00243797" w:rsidRDefault="00000000">
      <w:pPr>
        <w:pStyle w:val="2"/>
      </w:pPr>
      <w:bookmarkStart w:id="11" w:name="_Toc15058"/>
      <w:r>
        <w:rPr>
          <w:rFonts w:hint="eastAsia"/>
        </w:rPr>
        <w:t>关键术语定义</w:t>
      </w:r>
      <w:bookmarkEnd w:id="11"/>
    </w:p>
    <w:tbl>
      <w:tblPr>
        <w:tblStyle w:val="a9"/>
        <w:tblW w:w="8619" w:type="dxa"/>
        <w:tblLayout w:type="fixed"/>
        <w:tblLook w:val="04A0" w:firstRow="1" w:lastRow="0" w:firstColumn="1" w:lastColumn="0" w:noHBand="0" w:noVBand="1"/>
      </w:tblPr>
      <w:tblGrid>
        <w:gridCol w:w="2989"/>
        <w:gridCol w:w="5630"/>
      </w:tblGrid>
      <w:tr w:rsidR="00243797" w14:paraId="67BCF8BD" w14:textId="77777777">
        <w:tc>
          <w:tcPr>
            <w:tcW w:w="2989" w:type="dxa"/>
            <w:vAlign w:val="center"/>
          </w:tcPr>
          <w:p w14:paraId="762D8B40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  <w:szCs w:val="28"/>
              </w:rPr>
              <w:t>平板</w:t>
            </w:r>
            <w:r>
              <w:rPr>
                <w:rFonts w:hint="eastAsia"/>
                <w:szCs w:val="28"/>
              </w:rPr>
              <w:t>C</w:t>
            </w:r>
            <w:r>
              <w:rPr>
                <w:rFonts w:hint="eastAsia"/>
                <w:szCs w:val="28"/>
              </w:rPr>
              <w:t>臂机</w:t>
            </w:r>
          </w:p>
        </w:tc>
        <w:tc>
          <w:tcPr>
            <w:tcW w:w="5630" w:type="dxa"/>
            <w:vAlign w:val="center"/>
          </w:tcPr>
          <w:p w14:paraId="4C43FFE6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平板探测器型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臂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光机</w:t>
            </w:r>
          </w:p>
        </w:tc>
      </w:tr>
      <w:tr w:rsidR="00243797" w14:paraId="66561555" w14:textId="77777777">
        <w:tc>
          <w:tcPr>
            <w:tcW w:w="2989" w:type="dxa"/>
            <w:vAlign w:val="center"/>
          </w:tcPr>
          <w:p w14:paraId="579F50DC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影增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臂机</w:t>
            </w:r>
          </w:p>
        </w:tc>
        <w:tc>
          <w:tcPr>
            <w:tcW w:w="5630" w:type="dxa"/>
            <w:vAlign w:val="center"/>
          </w:tcPr>
          <w:p w14:paraId="15EDFED6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影像增强器型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臂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光机</w:t>
            </w:r>
          </w:p>
        </w:tc>
      </w:tr>
      <w:tr w:rsidR="00243797" w14:paraId="2B057F12" w14:textId="77777777">
        <w:tc>
          <w:tcPr>
            <w:tcW w:w="2989" w:type="dxa"/>
            <w:vAlign w:val="center"/>
          </w:tcPr>
          <w:p w14:paraId="0F7D438F" w14:textId="77777777" w:rsidR="00243797" w:rsidRDefault="00000000">
            <w:pPr>
              <w:pStyle w:val="a0"/>
              <w:ind w:leftChars="0" w:left="0" w:rightChars="0" w:right="0"/>
              <w:jc w:val="center"/>
              <w:rPr>
                <w:sz w:val="32"/>
                <w:szCs w:val="28"/>
              </w:rPr>
            </w:pPr>
            <w:r>
              <w:rPr>
                <w:rFonts w:hint="eastAsia"/>
                <w:szCs w:val="36"/>
              </w:rPr>
              <w:t>C-arm-plate</w:t>
            </w:r>
          </w:p>
        </w:tc>
        <w:tc>
          <w:tcPr>
            <w:tcW w:w="5630" w:type="dxa"/>
            <w:vAlign w:val="center"/>
          </w:tcPr>
          <w:p w14:paraId="53958B15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固定在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臂机上的配准板</w:t>
            </w:r>
          </w:p>
        </w:tc>
      </w:tr>
      <w:tr w:rsidR="00243797" w14:paraId="6F60F590" w14:textId="77777777">
        <w:tc>
          <w:tcPr>
            <w:tcW w:w="2989" w:type="dxa"/>
            <w:vAlign w:val="center"/>
          </w:tcPr>
          <w:p w14:paraId="0CE8923C" w14:textId="77777777" w:rsidR="00243797" w:rsidRDefault="00000000">
            <w:pPr>
              <w:pStyle w:val="a0"/>
              <w:ind w:leftChars="0" w:left="0" w:rightChars="0" w:right="0"/>
              <w:jc w:val="center"/>
              <w:rPr>
                <w:sz w:val="32"/>
                <w:szCs w:val="28"/>
              </w:rPr>
            </w:pPr>
            <w:r>
              <w:rPr>
                <w:rFonts w:hint="eastAsia"/>
                <w:szCs w:val="36"/>
              </w:rPr>
              <w:t>robot-plate</w:t>
            </w:r>
          </w:p>
        </w:tc>
        <w:tc>
          <w:tcPr>
            <w:tcW w:w="5630" w:type="dxa"/>
            <w:vAlign w:val="center"/>
          </w:tcPr>
          <w:p w14:paraId="513EC038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安装于机械臂的配准板</w:t>
            </w:r>
          </w:p>
        </w:tc>
      </w:tr>
      <w:tr w:rsidR="00243797" w14:paraId="031EC326" w14:textId="77777777">
        <w:tc>
          <w:tcPr>
            <w:tcW w:w="2989" w:type="dxa"/>
            <w:vAlign w:val="center"/>
          </w:tcPr>
          <w:p w14:paraId="75B9919E" w14:textId="77777777" w:rsidR="00243797" w:rsidRDefault="00000000">
            <w:pPr>
              <w:pStyle w:val="a0"/>
              <w:ind w:leftChars="0" w:left="0" w:rightChars="0" w:right="0"/>
              <w:jc w:val="center"/>
              <w:rPr>
                <w:szCs w:val="36"/>
              </w:rPr>
            </w:pPr>
            <w:r>
              <w:rPr>
                <w:rFonts w:hint="eastAsia"/>
                <w:szCs w:val="36"/>
              </w:rPr>
              <w:t>双目相机</w:t>
            </w:r>
          </w:p>
        </w:tc>
        <w:tc>
          <w:tcPr>
            <w:tcW w:w="5630" w:type="dxa"/>
            <w:vAlign w:val="center"/>
          </w:tcPr>
          <w:p w14:paraId="6B14416C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红外双目视觉跟踪系统</w:t>
            </w:r>
          </w:p>
        </w:tc>
      </w:tr>
    </w:tbl>
    <w:p w14:paraId="4E314678" w14:textId="77777777" w:rsidR="00243797" w:rsidRDefault="00000000">
      <w:bookmarkStart w:id="12" w:name="_Toc3834"/>
      <w:bookmarkStart w:id="13" w:name="_Toc8024"/>
      <w:r>
        <w:br w:type="page"/>
      </w:r>
    </w:p>
    <w:p w14:paraId="5369563E" w14:textId="77777777" w:rsidR="00243797" w:rsidRDefault="00000000">
      <w:pPr>
        <w:pStyle w:val="1"/>
        <w:jc w:val="both"/>
      </w:pPr>
      <w:bookmarkStart w:id="14" w:name="_Toc2571"/>
      <w:r>
        <w:rPr>
          <w:rFonts w:hint="eastAsia"/>
        </w:rPr>
        <w:lastRenderedPageBreak/>
        <w:t>概述</w:t>
      </w:r>
      <w:bookmarkEnd w:id="12"/>
      <w:bookmarkEnd w:id="13"/>
      <w:bookmarkEnd w:id="14"/>
    </w:p>
    <w:p w14:paraId="0B1E618B" w14:textId="77777777" w:rsidR="00243797" w:rsidRDefault="00000000">
      <w:pPr>
        <w:pStyle w:val="2"/>
        <w:tabs>
          <w:tab w:val="left" w:pos="420"/>
        </w:tabs>
      </w:pPr>
      <w:bookmarkStart w:id="15" w:name="_Toc16622"/>
      <w:bookmarkStart w:id="16" w:name="_Toc19869"/>
      <w:bookmarkStart w:id="17" w:name="_Toc6723"/>
      <w:r>
        <w:rPr>
          <w:rFonts w:hint="eastAsia"/>
        </w:rPr>
        <w:t>试验目的</w:t>
      </w:r>
      <w:bookmarkEnd w:id="15"/>
      <w:bookmarkEnd w:id="16"/>
      <w:bookmarkEnd w:id="17"/>
    </w:p>
    <w:p w14:paraId="2790BCE2" w14:textId="77777777" w:rsidR="00243797" w:rsidRDefault="00000000">
      <w:pPr>
        <w:pStyle w:val="a0"/>
        <w:spacing w:line="360" w:lineRule="auto"/>
        <w:ind w:leftChars="0" w:left="0" w:rightChars="0" w:right="0" w:firstLineChars="200" w:firstLine="560"/>
      </w:pPr>
      <w:r>
        <w:rPr>
          <w:rFonts w:hint="eastAsia"/>
        </w:rPr>
        <w:t>为</w:t>
      </w:r>
      <w:r>
        <w:rPr>
          <w:rFonts w:hint="eastAsia"/>
        </w:rPr>
        <w:t>MS-002</w:t>
      </w:r>
      <w:r>
        <w:rPr>
          <w:rFonts w:hint="eastAsia"/>
        </w:rPr>
        <w:t>的产品立项进行可行性技术验证，提前确保关键技术都已掌握，系统精度能够满足临床需求。</w:t>
      </w:r>
    </w:p>
    <w:p w14:paraId="76AAE418" w14:textId="77777777" w:rsidR="00243797" w:rsidRDefault="00000000">
      <w:pPr>
        <w:pStyle w:val="2"/>
        <w:tabs>
          <w:tab w:val="left" w:pos="420"/>
        </w:tabs>
      </w:pPr>
      <w:bookmarkStart w:id="18" w:name="_Toc13987"/>
      <w:bookmarkStart w:id="19" w:name="_Toc13491"/>
      <w:bookmarkStart w:id="20" w:name="_Toc2848"/>
      <w:r>
        <w:rPr>
          <w:rFonts w:hint="eastAsia"/>
        </w:rPr>
        <w:t>试验范围</w:t>
      </w:r>
      <w:bookmarkEnd w:id="18"/>
      <w:bookmarkEnd w:id="19"/>
      <w:bookmarkEnd w:id="20"/>
    </w:p>
    <w:p w14:paraId="14FD5D30" w14:textId="609AAF2A" w:rsidR="00243797" w:rsidRDefault="00000000">
      <w:pPr>
        <w:pStyle w:val="a0"/>
        <w:spacing w:line="360" w:lineRule="auto"/>
        <w:ind w:leftChars="0" w:left="0" w:rightChars="0" w:right="0" w:firstLineChars="200" w:firstLine="560"/>
      </w:pPr>
      <w:r>
        <w:rPr>
          <w:rFonts w:hint="eastAsia"/>
        </w:rPr>
        <w:t>针对</w:t>
      </w:r>
      <w:r>
        <w:rPr>
          <w:rFonts w:hint="eastAsia"/>
        </w:rPr>
        <w:t>MS-002</w:t>
      </w:r>
      <w:r>
        <w:rPr>
          <w:rFonts w:hint="eastAsia"/>
        </w:rPr>
        <w:t>的</w:t>
      </w:r>
      <w:del w:id="21" w:author="jie hong" w:date="2023-11-30T10:59:00Z">
        <w:r w:rsidDel="0059709F">
          <w:rPr>
            <w:rFonts w:hint="eastAsia"/>
          </w:rPr>
          <w:delText>算法</w:delText>
        </w:r>
      </w:del>
      <w:r>
        <w:rPr>
          <w:rFonts w:hint="eastAsia"/>
        </w:rPr>
        <w:t>demo</w:t>
      </w:r>
      <w:r>
        <w:rPr>
          <w:rFonts w:hint="eastAsia"/>
        </w:rPr>
        <w:t>进行验证，包括关键</w:t>
      </w:r>
      <w:r w:rsidR="003A7DAC">
        <w:rPr>
          <w:rFonts w:hint="eastAsia"/>
        </w:rPr>
        <w:t>的</w:t>
      </w:r>
      <w:r>
        <w:rPr>
          <w:rFonts w:hint="eastAsia"/>
        </w:rPr>
        <w:t>双目相机稳定性测试，单元、系统精度测试。</w:t>
      </w:r>
    </w:p>
    <w:p w14:paraId="56ECC6A3" w14:textId="77777777" w:rsidR="00243797" w:rsidRDefault="00000000">
      <w:pPr>
        <w:pStyle w:val="2"/>
        <w:tabs>
          <w:tab w:val="left" w:pos="420"/>
        </w:tabs>
      </w:pPr>
      <w:bookmarkStart w:id="22" w:name="_Toc23258"/>
      <w:bookmarkStart w:id="23" w:name="_Toc26198"/>
      <w:bookmarkStart w:id="24" w:name="_Toc18463"/>
      <w:r>
        <w:rPr>
          <w:rFonts w:hint="eastAsia"/>
        </w:rPr>
        <w:t>试验对象</w:t>
      </w:r>
      <w:bookmarkEnd w:id="22"/>
      <w:bookmarkEnd w:id="23"/>
      <w:bookmarkEnd w:id="24"/>
    </w:p>
    <w:p w14:paraId="473C5681" w14:textId="7908B250" w:rsidR="003A7DAC" w:rsidRDefault="00000000">
      <w:pPr>
        <w:pStyle w:val="a0"/>
        <w:spacing w:line="360" w:lineRule="auto"/>
        <w:ind w:leftChars="0" w:left="0" w:rightChars="0" w:right="0" w:firstLineChars="200" w:firstLine="560"/>
      </w:pPr>
      <w:r>
        <w:rPr>
          <w:rFonts w:hint="eastAsia"/>
        </w:rPr>
        <w:t>针对</w:t>
      </w:r>
      <w:r>
        <w:rPr>
          <w:rFonts w:hint="eastAsia"/>
        </w:rPr>
        <w:t xml:space="preserve">MS-002 </w:t>
      </w:r>
      <w:del w:id="25" w:author="jie hong" w:date="2023-11-30T10:59:00Z">
        <w:r w:rsidDel="0059709F">
          <w:rPr>
            <w:rFonts w:hint="eastAsia"/>
          </w:rPr>
          <w:delText>算法</w:delText>
        </w:r>
      </w:del>
      <w:r>
        <w:rPr>
          <w:rFonts w:hint="eastAsia"/>
        </w:rPr>
        <w:t>demo</w:t>
      </w:r>
      <w:r>
        <w:rPr>
          <w:rFonts w:hint="eastAsia"/>
        </w:rPr>
        <w:t>与康达平板在标准模型上的测试</w:t>
      </w:r>
      <w:r w:rsidR="003A7DAC">
        <w:rPr>
          <w:rFonts w:hint="eastAsia"/>
        </w:rPr>
        <w:t>；</w:t>
      </w:r>
    </w:p>
    <w:p w14:paraId="548D5100" w14:textId="2D77CD29" w:rsidR="00243797" w:rsidRDefault="00000000">
      <w:pPr>
        <w:pStyle w:val="a0"/>
        <w:spacing w:line="360" w:lineRule="auto"/>
        <w:ind w:leftChars="0" w:left="0" w:rightChars="0" w:right="0" w:firstLineChars="200" w:firstLine="560"/>
      </w:pPr>
      <w:r>
        <w:rPr>
          <w:rFonts w:hint="eastAsia"/>
        </w:rPr>
        <w:t>针对</w:t>
      </w:r>
      <w:r>
        <w:rPr>
          <w:rFonts w:hint="eastAsia"/>
        </w:rPr>
        <w:t xml:space="preserve">MS-002 </w:t>
      </w:r>
      <w:del w:id="26" w:author="jie hong" w:date="2023-11-30T10:59:00Z">
        <w:r w:rsidDel="0059709F">
          <w:rPr>
            <w:rFonts w:hint="eastAsia"/>
          </w:rPr>
          <w:delText>算法</w:delText>
        </w:r>
      </w:del>
      <w:r>
        <w:rPr>
          <w:rFonts w:hint="eastAsia"/>
        </w:rPr>
        <w:t>demo</w:t>
      </w:r>
      <w:r>
        <w:rPr>
          <w:rFonts w:hint="eastAsia"/>
        </w:rPr>
        <w:t>与西门子</w:t>
      </w:r>
      <w:r>
        <w:rPr>
          <w:rFonts w:hint="eastAsia"/>
        </w:rPr>
        <w:t>compact L</w:t>
      </w:r>
      <w:r>
        <w:rPr>
          <w:rFonts w:hint="eastAsia"/>
        </w:rPr>
        <w:t>在标准模型上的测试。</w:t>
      </w:r>
    </w:p>
    <w:p w14:paraId="4C695B85" w14:textId="77777777" w:rsidR="00243797" w:rsidRDefault="00000000">
      <w:pPr>
        <w:pStyle w:val="2"/>
      </w:pPr>
      <w:bookmarkStart w:id="27" w:name="_Toc17658"/>
      <w:bookmarkStart w:id="28" w:name="_Toc24257"/>
      <w:bookmarkStart w:id="29" w:name="_Toc28457"/>
      <w:r>
        <w:rPr>
          <w:rFonts w:hint="eastAsia"/>
        </w:rPr>
        <w:t>试验地点</w:t>
      </w:r>
      <w:bookmarkEnd w:id="27"/>
      <w:bookmarkEnd w:id="28"/>
      <w:bookmarkEnd w:id="29"/>
    </w:p>
    <w:p w14:paraId="00E8D416" w14:textId="77777777" w:rsidR="00243797" w:rsidRDefault="00000000">
      <w:r>
        <w:rPr>
          <w:rFonts w:hint="eastAsia"/>
        </w:rPr>
        <w:t xml:space="preserve">   </w:t>
      </w:r>
      <w:r>
        <w:rPr>
          <w:rFonts w:hint="eastAsia"/>
        </w:rPr>
        <w:t>公司实验室。</w:t>
      </w:r>
    </w:p>
    <w:p w14:paraId="7F1D1080" w14:textId="77777777" w:rsidR="00243797" w:rsidRDefault="00000000">
      <w:pPr>
        <w:pStyle w:val="2"/>
      </w:pPr>
      <w:bookmarkStart w:id="30" w:name="_Toc15475"/>
      <w:bookmarkStart w:id="31" w:name="_Toc26457"/>
      <w:bookmarkStart w:id="32" w:name="_Toc11081"/>
      <w:r>
        <w:rPr>
          <w:rFonts w:hint="eastAsia"/>
        </w:rPr>
        <w:t>试验小组</w:t>
      </w:r>
      <w:bookmarkEnd w:id="30"/>
      <w:bookmarkEnd w:id="31"/>
      <w:bookmarkEnd w:id="32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838"/>
        <w:gridCol w:w="1560"/>
        <w:gridCol w:w="1727"/>
        <w:gridCol w:w="1560"/>
        <w:gridCol w:w="2697"/>
      </w:tblGrid>
      <w:tr w:rsidR="00243797" w14:paraId="3AAE08AA" w14:textId="77777777">
        <w:trPr>
          <w:trHeight w:val="510"/>
          <w:jc w:val="center"/>
        </w:trPr>
        <w:tc>
          <w:tcPr>
            <w:tcW w:w="846" w:type="dxa"/>
            <w:vAlign w:val="center"/>
          </w:tcPr>
          <w:p w14:paraId="190F0DC4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序号</w:t>
            </w:r>
          </w:p>
        </w:tc>
        <w:tc>
          <w:tcPr>
            <w:tcW w:w="1586" w:type="dxa"/>
            <w:vAlign w:val="center"/>
          </w:tcPr>
          <w:p w14:paraId="718FE29B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姓名</w:t>
            </w:r>
          </w:p>
        </w:tc>
        <w:tc>
          <w:tcPr>
            <w:tcW w:w="1757" w:type="dxa"/>
            <w:vAlign w:val="center"/>
          </w:tcPr>
          <w:p w14:paraId="37F53C4F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部门</w:t>
            </w:r>
          </w:p>
        </w:tc>
        <w:tc>
          <w:tcPr>
            <w:tcW w:w="1586" w:type="dxa"/>
            <w:vAlign w:val="center"/>
          </w:tcPr>
          <w:p w14:paraId="56178108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岗位</w:t>
            </w:r>
          </w:p>
        </w:tc>
        <w:tc>
          <w:tcPr>
            <w:tcW w:w="2744" w:type="dxa"/>
            <w:vAlign w:val="center"/>
          </w:tcPr>
          <w:p w14:paraId="5EBE040B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职责</w:t>
            </w:r>
          </w:p>
        </w:tc>
      </w:tr>
      <w:tr w:rsidR="00243797" w14:paraId="1BA742F5" w14:textId="77777777">
        <w:trPr>
          <w:trHeight w:val="510"/>
          <w:jc w:val="center"/>
        </w:trPr>
        <w:tc>
          <w:tcPr>
            <w:tcW w:w="846" w:type="dxa"/>
            <w:vAlign w:val="center"/>
          </w:tcPr>
          <w:p w14:paraId="418F4676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1</w:t>
            </w:r>
          </w:p>
        </w:tc>
        <w:tc>
          <w:tcPr>
            <w:tcW w:w="1586" w:type="dxa"/>
            <w:vAlign w:val="center"/>
          </w:tcPr>
          <w:p w14:paraId="308EFB81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徐琦</w:t>
            </w:r>
          </w:p>
        </w:tc>
        <w:tc>
          <w:tcPr>
            <w:tcW w:w="1757" w:type="dxa"/>
            <w:vAlign w:val="center"/>
          </w:tcPr>
          <w:p w14:paraId="78534725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研发中心</w:t>
            </w:r>
          </w:p>
        </w:tc>
        <w:tc>
          <w:tcPr>
            <w:tcW w:w="1586" w:type="dxa"/>
            <w:vAlign w:val="center"/>
          </w:tcPr>
          <w:p w14:paraId="2DDD5AFE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系统工程师</w:t>
            </w:r>
          </w:p>
        </w:tc>
        <w:tc>
          <w:tcPr>
            <w:tcW w:w="2744" w:type="dxa"/>
            <w:vAlign w:val="center"/>
          </w:tcPr>
          <w:p w14:paraId="1FF88231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试验执行，数据分析，编制报告</w:t>
            </w:r>
          </w:p>
        </w:tc>
      </w:tr>
      <w:tr w:rsidR="00243797" w14:paraId="71D23763" w14:textId="77777777">
        <w:trPr>
          <w:trHeight w:val="510"/>
          <w:jc w:val="center"/>
        </w:trPr>
        <w:tc>
          <w:tcPr>
            <w:tcW w:w="846" w:type="dxa"/>
            <w:vAlign w:val="center"/>
          </w:tcPr>
          <w:p w14:paraId="7AC06A78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2</w:t>
            </w:r>
          </w:p>
        </w:tc>
        <w:tc>
          <w:tcPr>
            <w:tcW w:w="1586" w:type="dxa"/>
            <w:vAlign w:val="center"/>
          </w:tcPr>
          <w:p w14:paraId="42C18A02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姚欣</w:t>
            </w:r>
          </w:p>
        </w:tc>
        <w:tc>
          <w:tcPr>
            <w:tcW w:w="1757" w:type="dxa"/>
            <w:vAlign w:val="center"/>
          </w:tcPr>
          <w:p w14:paraId="15D857B4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研发中心</w:t>
            </w:r>
          </w:p>
        </w:tc>
        <w:tc>
          <w:tcPr>
            <w:tcW w:w="1586" w:type="dxa"/>
            <w:vAlign w:val="center"/>
          </w:tcPr>
          <w:p w14:paraId="27A95A3A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软件工程师</w:t>
            </w:r>
          </w:p>
        </w:tc>
        <w:tc>
          <w:tcPr>
            <w:tcW w:w="2744" w:type="dxa"/>
            <w:vAlign w:val="center"/>
          </w:tcPr>
          <w:p w14:paraId="26F721A3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试验执行，数据记录</w:t>
            </w:r>
          </w:p>
        </w:tc>
      </w:tr>
    </w:tbl>
    <w:p w14:paraId="28A3D49E" w14:textId="77777777" w:rsidR="00243797" w:rsidRDefault="00000000">
      <w:pPr>
        <w:pStyle w:val="2"/>
      </w:pPr>
      <w:bookmarkStart w:id="33" w:name="_Toc27271"/>
      <w:bookmarkStart w:id="34" w:name="_Toc13744"/>
      <w:bookmarkStart w:id="35" w:name="_Toc26918"/>
      <w:bookmarkStart w:id="36" w:name="_Toc14303"/>
      <w:bookmarkStart w:id="37" w:name="_Toc20312"/>
      <w:r>
        <w:rPr>
          <w:rFonts w:hint="eastAsia"/>
        </w:rPr>
        <w:t>试验环境</w:t>
      </w:r>
      <w:bookmarkEnd w:id="33"/>
      <w:bookmarkEnd w:id="34"/>
      <w:bookmarkEnd w:id="35"/>
      <w:bookmarkEnd w:id="36"/>
      <w:bookmarkEnd w:id="37"/>
    </w:p>
    <w:p w14:paraId="30206A6C" w14:textId="77777777" w:rsidR="00243797" w:rsidRDefault="00000000">
      <w:pPr>
        <w:ind w:firstLineChars="200" w:firstLine="560"/>
      </w:pPr>
      <w:r>
        <w:rPr>
          <w:rFonts w:hint="eastAsia"/>
        </w:rPr>
        <w:t>温度：</w:t>
      </w:r>
      <w:r>
        <w:rPr>
          <w:rFonts w:hint="eastAsia"/>
        </w:rPr>
        <w:t>23</w:t>
      </w:r>
      <w:r>
        <w:rPr>
          <w:rFonts w:hint="eastAsia"/>
        </w:rPr>
        <w:t>±</w:t>
      </w:r>
      <w:r>
        <w:rPr>
          <w:rFonts w:hint="eastAsia"/>
        </w:rPr>
        <w:t>2</w:t>
      </w:r>
      <w:r>
        <w:rPr>
          <w:rFonts w:hint="eastAsia"/>
        </w:rPr>
        <w:t>℃</w:t>
      </w:r>
    </w:p>
    <w:p w14:paraId="669F6D7A" w14:textId="2841E700" w:rsidR="00243797" w:rsidRDefault="00000000">
      <w:pPr>
        <w:ind w:firstLineChars="200" w:firstLine="560"/>
      </w:pPr>
      <w:r>
        <w:rPr>
          <w:rFonts w:hint="eastAsia"/>
        </w:rPr>
        <w:t>湿度：</w:t>
      </w:r>
      <w:r>
        <w:rPr>
          <w:rFonts w:hint="eastAsia"/>
        </w:rPr>
        <w:t>47%-7</w:t>
      </w:r>
      <w:ins w:id="38" w:author="jie hong" w:date="2023-08-03T10:46:00Z">
        <w:r w:rsidR="00651F00">
          <w:t>0</w:t>
        </w:r>
      </w:ins>
      <w:del w:id="39" w:author="jie hong" w:date="2023-08-03T10:46:00Z">
        <w:r w:rsidDel="00651F00">
          <w:rPr>
            <w:rFonts w:hint="eastAsia"/>
          </w:rPr>
          <w:delText>2</w:delText>
        </w:r>
      </w:del>
      <w:r>
        <w:rPr>
          <w:rFonts w:hint="eastAsia"/>
        </w:rPr>
        <w:t>%</w:t>
      </w:r>
    </w:p>
    <w:p w14:paraId="0D37BCA9" w14:textId="77777777" w:rsidR="00243797" w:rsidRDefault="00243797"/>
    <w:p w14:paraId="2E4D62FB" w14:textId="77777777" w:rsidR="00243797" w:rsidRDefault="00000000">
      <w:pPr>
        <w:pStyle w:val="3"/>
      </w:pPr>
      <w:bookmarkStart w:id="40" w:name="_Toc22002"/>
      <w:bookmarkStart w:id="41" w:name="_Toc5469"/>
      <w:bookmarkStart w:id="42" w:name="_Toc21894"/>
      <w:bookmarkStart w:id="43" w:name="_Toc16349"/>
      <w:bookmarkStart w:id="44" w:name="_Toc17097"/>
      <w:r>
        <w:rPr>
          <w:rFonts w:hint="eastAsia"/>
        </w:rPr>
        <w:lastRenderedPageBreak/>
        <w:t>系统软件环境</w:t>
      </w:r>
      <w:bookmarkEnd w:id="40"/>
      <w:bookmarkEnd w:id="41"/>
      <w:bookmarkEnd w:id="42"/>
      <w:bookmarkEnd w:id="43"/>
      <w:bookmarkEnd w:id="44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242"/>
        <w:gridCol w:w="6054"/>
        <w:tblGridChange w:id="45">
          <w:tblGrid>
            <w:gridCol w:w="113"/>
            <w:gridCol w:w="2129"/>
            <w:gridCol w:w="113"/>
            <w:gridCol w:w="5941"/>
            <w:gridCol w:w="113"/>
          </w:tblGrid>
        </w:tblGridChange>
      </w:tblGrid>
      <w:tr w:rsidR="00243797" w14:paraId="2D526D8D" w14:textId="77777777">
        <w:trPr>
          <w:trHeight w:val="510"/>
          <w:jc w:val="center"/>
        </w:trPr>
        <w:tc>
          <w:tcPr>
            <w:tcW w:w="2242" w:type="dxa"/>
            <w:vAlign w:val="center"/>
          </w:tcPr>
          <w:p w14:paraId="69DB0AE0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操作系统</w:t>
            </w:r>
          </w:p>
        </w:tc>
        <w:tc>
          <w:tcPr>
            <w:tcW w:w="6054" w:type="dxa"/>
            <w:vAlign w:val="center"/>
          </w:tcPr>
          <w:p w14:paraId="133D2F76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Windows10 64</w:t>
            </w:r>
            <w:r>
              <w:rPr>
                <w:rFonts w:hint="eastAsia"/>
                <w:sz w:val="24"/>
                <w:szCs w:val="22"/>
              </w:rPr>
              <w:t>位专业版</w:t>
            </w:r>
          </w:p>
        </w:tc>
      </w:tr>
      <w:tr w:rsidR="00243797" w14:paraId="24FDB13C" w14:textId="77777777">
        <w:trPr>
          <w:trHeight w:val="510"/>
          <w:jc w:val="center"/>
        </w:trPr>
        <w:tc>
          <w:tcPr>
            <w:tcW w:w="2242" w:type="dxa"/>
            <w:vAlign w:val="center"/>
          </w:tcPr>
          <w:p w14:paraId="4E419017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commentRangeStart w:id="46"/>
            <w:r>
              <w:rPr>
                <w:rFonts w:hint="eastAsia"/>
                <w:sz w:val="24"/>
                <w:szCs w:val="22"/>
              </w:rPr>
              <w:t>系统软件版本</w:t>
            </w:r>
          </w:p>
        </w:tc>
        <w:tc>
          <w:tcPr>
            <w:tcW w:w="6054" w:type="dxa"/>
            <w:vAlign w:val="center"/>
          </w:tcPr>
          <w:p w14:paraId="4441A257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V1.0</w:t>
            </w:r>
            <w:commentRangeEnd w:id="46"/>
            <w:r w:rsidR="007A1E23">
              <w:rPr>
                <w:rStyle w:val="ac"/>
              </w:rPr>
              <w:commentReference w:id="46"/>
            </w:r>
          </w:p>
        </w:tc>
      </w:tr>
      <w:tr w:rsidR="00243797" w14:paraId="2E81EDC7" w14:textId="77777777">
        <w:trPr>
          <w:trHeight w:val="510"/>
          <w:jc w:val="center"/>
        </w:trPr>
        <w:tc>
          <w:tcPr>
            <w:tcW w:w="2242" w:type="dxa"/>
            <w:vAlign w:val="center"/>
          </w:tcPr>
          <w:p w14:paraId="3385052B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GPU</w:t>
            </w:r>
            <w:r>
              <w:rPr>
                <w:rFonts w:hint="eastAsia"/>
                <w:sz w:val="24"/>
                <w:szCs w:val="22"/>
              </w:rPr>
              <w:t>支持软件</w:t>
            </w:r>
          </w:p>
        </w:tc>
        <w:tc>
          <w:tcPr>
            <w:tcW w:w="6054" w:type="dxa"/>
            <w:vAlign w:val="center"/>
          </w:tcPr>
          <w:p w14:paraId="11240935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Nvidia CUDA Toolkit 10.1</w:t>
            </w:r>
          </w:p>
        </w:tc>
      </w:tr>
      <w:tr w:rsidR="00243797" w14:paraId="678788AB" w14:textId="77777777" w:rsidTr="007A1E23">
        <w:tblPrEx>
          <w:tblW w:w="0" w:type="auto"/>
          <w:jc w:val="center"/>
          <w:tblPrExChange w:id="47" w:author="jie hong" w:date="2023-08-03T10:46:00Z">
            <w:tblPrEx>
              <w:tblW w:w="0" w:type="auto"/>
              <w:jc w:val="center"/>
            </w:tblPrEx>
          </w:tblPrExChange>
        </w:tblPrEx>
        <w:trPr>
          <w:trHeight w:val="2109"/>
          <w:jc w:val="center"/>
          <w:trPrChange w:id="48" w:author="jie hong" w:date="2023-08-03T10:46:00Z">
            <w:trPr>
              <w:gridAfter w:val="0"/>
              <w:trHeight w:val="510"/>
              <w:jc w:val="center"/>
            </w:trPr>
          </w:trPrChange>
        </w:trPr>
        <w:tc>
          <w:tcPr>
            <w:tcW w:w="2242" w:type="dxa"/>
            <w:vAlign w:val="center"/>
            <w:tcPrChange w:id="49" w:author="jie hong" w:date="2023-08-03T10:46:00Z">
              <w:tcPr>
                <w:tcW w:w="2242" w:type="dxa"/>
                <w:gridSpan w:val="2"/>
                <w:vAlign w:val="center"/>
              </w:tcPr>
            </w:tcPrChange>
          </w:tcPr>
          <w:p w14:paraId="498BB59F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主机</w:t>
            </w:r>
          </w:p>
        </w:tc>
        <w:tc>
          <w:tcPr>
            <w:tcW w:w="6054" w:type="dxa"/>
            <w:vAlign w:val="center"/>
            <w:tcPrChange w:id="50" w:author="jie hong" w:date="2023-08-03T10:46:00Z">
              <w:tcPr>
                <w:tcW w:w="6054" w:type="dxa"/>
                <w:gridSpan w:val="2"/>
                <w:vAlign w:val="center"/>
              </w:tcPr>
            </w:tcPrChange>
          </w:tcPr>
          <w:p w14:paraId="0FC375CC" w14:textId="77777777" w:rsidR="00243797" w:rsidRDefault="00000000">
            <w:pPr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1.</w:t>
            </w:r>
            <w:r>
              <w:rPr>
                <w:rFonts w:hint="eastAsia"/>
                <w:sz w:val="24"/>
                <w:szCs w:val="22"/>
              </w:rPr>
              <w:t>处理器：</w:t>
            </w:r>
            <w:r>
              <w:rPr>
                <w:rFonts w:hint="eastAsia"/>
                <w:sz w:val="24"/>
                <w:szCs w:val="22"/>
              </w:rPr>
              <w:t>Intel</w:t>
            </w:r>
            <w:r>
              <w:rPr>
                <w:rFonts w:hint="eastAsia"/>
                <w:sz w:val="24"/>
                <w:szCs w:val="22"/>
              </w:rPr>
              <w:t>（</w:t>
            </w:r>
            <w:r>
              <w:rPr>
                <w:rFonts w:hint="eastAsia"/>
                <w:sz w:val="24"/>
                <w:szCs w:val="22"/>
              </w:rPr>
              <w:t>R</w:t>
            </w:r>
            <w:r>
              <w:rPr>
                <w:rFonts w:hint="eastAsia"/>
                <w:sz w:val="24"/>
                <w:szCs w:val="22"/>
              </w:rPr>
              <w:t>）</w:t>
            </w:r>
            <w:r>
              <w:rPr>
                <w:rFonts w:hint="eastAsia"/>
                <w:sz w:val="24"/>
                <w:szCs w:val="22"/>
              </w:rPr>
              <w:t xml:space="preserve">Core </w:t>
            </w:r>
            <w:r>
              <w:rPr>
                <w:rFonts w:hint="eastAsia"/>
                <w:sz w:val="24"/>
                <w:szCs w:val="22"/>
              </w:rPr>
              <w:t>（</w:t>
            </w:r>
            <w:r>
              <w:rPr>
                <w:rFonts w:hint="eastAsia"/>
                <w:sz w:val="24"/>
                <w:szCs w:val="22"/>
              </w:rPr>
              <w:t>TM</w:t>
            </w:r>
            <w:r>
              <w:rPr>
                <w:rFonts w:hint="eastAsia"/>
                <w:sz w:val="24"/>
                <w:szCs w:val="22"/>
              </w:rPr>
              <w:t>）</w:t>
            </w:r>
            <w:r>
              <w:rPr>
                <w:rFonts w:hint="eastAsia"/>
                <w:sz w:val="24"/>
                <w:szCs w:val="22"/>
              </w:rPr>
              <w:t xml:space="preserve">i3-10100 CPU @3.60GHz 3.60GHz </w:t>
            </w:r>
          </w:p>
          <w:p w14:paraId="588ACF33" w14:textId="77777777" w:rsidR="00243797" w:rsidRDefault="00000000">
            <w:pPr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2.</w:t>
            </w:r>
            <w:r>
              <w:rPr>
                <w:rFonts w:hint="eastAsia"/>
                <w:sz w:val="24"/>
                <w:szCs w:val="22"/>
              </w:rPr>
              <w:t>内存：</w:t>
            </w:r>
            <w:r>
              <w:rPr>
                <w:rFonts w:hint="eastAsia"/>
                <w:sz w:val="24"/>
                <w:szCs w:val="22"/>
              </w:rPr>
              <w:t>8GB</w:t>
            </w:r>
          </w:p>
          <w:p w14:paraId="603BCB4A" w14:textId="77777777" w:rsidR="00243797" w:rsidRDefault="00000000">
            <w:pPr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3.</w:t>
            </w:r>
            <w:r>
              <w:rPr>
                <w:rFonts w:hint="eastAsia"/>
                <w:sz w:val="24"/>
                <w:szCs w:val="22"/>
              </w:rPr>
              <w:t>硬盘：</w:t>
            </w:r>
            <w:r>
              <w:rPr>
                <w:rFonts w:hint="eastAsia"/>
                <w:sz w:val="24"/>
                <w:szCs w:val="22"/>
              </w:rPr>
              <w:t>500GB</w:t>
            </w:r>
          </w:p>
          <w:p w14:paraId="70F2C812" w14:textId="77777777" w:rsidR="00243797" w:rsidRDefault="00000000">
            <w:pPr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4.</w:t>
            </w:r>
            <w:r>
              <w:rPr>
                <w:rFonts w:hint="eastAsia"/>
                <w:sz w:val="24"/>
                <w:szCs w:val="22"/>
              </w:rPr>
              <w:t>显示器：</w:t>
            </w:r>
            <w:r>
              <w:rPr>
                <w:rFonts w:hint="eastAsia"/>
                <w:sz w:val="24"/>
                <w:szCs w:val="22"/>
              </w:rPr>
              <w:t>3440</w:t>
            </w:r>
            <w:r>
              <w:rPr>
                <w:rFonts w:hint="eastAsia"/>
                <w:sz w:val="24"/>
                <w:szCs w:val="22"/>
              </w:rPr>
              <w:t>×</w:t>
            </w:r>
            <w:r>
              <w:rPr>
                <w:rFonts w:hint="eastAsia"/>
                <w:sz w:val="24"/>
                <w:szCs w:val="22"/>
              </w:rPr>
              <w:t xml:space="preserve">1440 </w:t>
            </w:r>
          </w:p>
          <w:p w14:paraId="2CF253D9" w14:textId="77777777" w:rsidR="00243797" w:rsidRDefault="00000000">
            <w:pPr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5.</w:t>
            </w:r>
            <w:r>
              <w:rPr>
                <w:rFonts w:hint="eastAsia"/>
                <w:sz w:val="24"/>
                <w:szCs w:val="22"/>
              </w:rPr>
              <w:t>显卡：</w:t>
            </w:r>
            <w:r>
              <w:rPr>
                <w:rFonts w:hint="eastAsia"/>
                <w:sz w:val="24"/>
                <w:szCs w:val="22"/>
              </w:rPr>
              <w:t>Intel</w:t>
            </w:r>
            <w:r>
              <w:rPr>
                <w:rFonts w:hint="eastAsia"/>
                <w:sz w:val="24"/>
                <w:szCs w:val="22"/>
              </w:rPr>
              <w:t>（</w:t>
            </w:r>
            <w:r>
              <w:rPr>
                <w:rFonts w:hint="eastAsia"/>
                <w:sz w:val="24"/>
                <w:szCs w:val="22"/>
              </w:rPr>
              <w:t>R</w:t>
            </w:r>
            <w:r>
              <w:rPr>
                <w:rFonts w:hint="eastAsia"/>
                <w:sz w:val="24"/>
                <w:szCs w:val="22"/>
              </w:rPr>
              <w:t>）</w:t>
            </w:r>
            <w:r>
              <w:rPr>
                <w:rFonts w:hint="eastAsia"/>
                <w:sz w:val="24"/>
                <w:szCs w:val="22"/>
              </w:rPr>
              <w:t>UHD Graphics 630</w:t>
            </w:r>
          </w:p>
        </w:tc>
      </w:tr>
    </w:tbl>
    <w:p w14:paraId="5592E3FB" w14:textId="77777777" w:rsidR="00243797" w:rsidRDefault="00000000">
      <w:bookmarkStart w:id="51" w:name="_Toc22195"/>
      <w:bookmarkStart w:id="52" w:name="_Toc4254"/>
      <w:r>
        <w:br w:type="page"/>
      </w:r>
    </w:p>
    <w:p w14:paraId="7F41088B" w14:textId="77777777" w:rsidR="00243797" w:rsidRDefault="00000000">
      <w:pPr>
        <w:pStyle w:val="1"/>
      </w:pPr>
      <w:bookmarkStart w:id="53" w:name="_Toc1316"/>
      <w:r>
        <w:rPr>
          <w:rFonts w:hint="eastAsia"/>
        </w:rPr>
        <w:lastRenderedPageBreak/>
        <w:t>试验设备及工具</w:t>
      </w:r>
      <w:bookmarkEnd w:id="51"/>
      <w:bookmarkEnd w:id="52"/>
      <w:bookmarkEnd w:id="53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03"/>
        <w:gridCol w:w="1376"/>
        <w:gridCol w:w="1562"/>
        <w:gridCol w:w="1370"/>
        <w:gridCol w:w="1371"/>
      </w:tblGrid>
      <w:tr w:rsidR="00243797" w14:paraId="01AB2DB7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7CF1C011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设备编号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61624AE1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设备名称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12DF7993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型号规格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2247BC18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设备类型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507A755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责任部门</w:t>
            </w:r>
          </w:p>
        </w:tc>
      </w:tr>
      <w:tr w:rsidR="00243797" w14:paraId="5569B839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1F05840C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ST/RD-E6001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31A78D8A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康达</w:t>
            </w:r>
            <w:r>
              <w:rPr>
                <w:rFonts w:ascii="Times New Roman" w:hAnsi="Times New Roman" w:cs="Times New Roman"/>
                <w:sz w:val="24"/>
              </w:rPr>
              <w:t>C</w:t>
            </w:r>
            <w:r>
              <w:rPr>
                <w:rFonts w:ascii="Times New Roman" w:hAnsi="Times New Roman" w:cs="Times New Roman" w:hint="eastAsia"/>
                <w:sz w:val="24"/>
              </w:rPr>
              <w:t>形</w:t>
            </w:r>
            <w:r>
              <w:rPr>
                <w:rFonts w:ascii="Times New Roman" w:hAnsi="Times New Roman" w:cs="Times New Roman"/>
                <w:sz w:val="24"/>
              </w:rPr>
              <w:t>臂</w:t>
            </w:r>
            <w:r>
              <w:rPr>
                <w:rFonts w:ascii="Times New Roman" w:hAnsi="Times New Roman" w:cs="Times New Roman"/>
                <w:sz w:val="24"/>
              </w:rPr>
              <w:t>X</w:t>
            </w:r>
            <w:r>
              <w:rPr>
                <w:rFonts w:ascii="Times New Roman" w:hAnsi="Times New Roman" w:cs="Times New Roman"/>
                <w:sz w:val="24"/>
              </w:rPr>
              <w:t>光机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03EDB510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康达</w:t>
            </w:r>
            <w:r>
              <w:rPr>
                <w:rFonts w:ascii="Times New Roman" w:hAnsi="Times New Roman" w:cs="Times New Roman"/>
                <w:sz w:val="24"/>
              </w:rPr>
              <w:t>KD-C5100B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5147D6B1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4C0420C3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74BB4689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53CD4550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ST/</w:t>
            </w:r>
            <w:r>
              <w:rPr>
                <w:rFonts w:ascii="Times New Roman" w:hAnsi="Times New Roman" w:cs="Times New Roman" w:hint="eastAsia"/>
                <w:sz w:val="24"/>
              </w:rPr>
              <w:t>ZG</w:t>
            </w:r>
            <w:r>
              <w:rPr>
                <w:rFonts w:ascii="Times New Roman" w:hAnsi="Times New Roman" w:cs="Times New Roman"/>
                <w:sz w:val="24"/>
              </w:rPr>
              <w:t>-</w:t>
            </w:r>
            <w:r>
              <w:rPr>
                <w:rFonts w:ascii="Times New Roman" w:hAnsi="Times New Roman" w:cs="Times New Roman" w:hint="eastAsia"/>
                <w:sz w:val="24"/>
              </w:rPr>
              <w:t>010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04E8E967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西门子</w:t>
            </w:r>
            <w:r>
              <w:rPr>
                <w:rFonts w:ascii="Times New Roman" w:hAnsi="Times New Roman" w:cs="Times New Roman" w:hint="eastAsia"/>
                <w:sz w:val="24"/>
              </w:rPr>
              <w:t>C</w:t>
            </w:r>
            <w:r>
              <w:rPr>
                <w:rFonts w:ascii="Times New Roman" w:hAnsi="Times New Roman" w:cs="Times New Roman" w:hint="eastAsia"/>
                <w:sz w:val="24"/>
              </w:rPr>
              <w:t>形</w:t>
            </w:r>
            <w:r>
              <w:rPr>
                <w:rFonts w:ascii="Times New Roman" w:hAnsi="Times New Roman" w:cs="Times New Roman"/>
                <w:sz w:val="24"/>
              </w:rPr>
              <w:t>臂</w:t>
            </w:r>
            <w:r>
              <w:rPr>
                <w:rFonts w:ascii="Times New Roman" w:hAnsi="Times New Roman" w:cs="Times New Roman"/>
                <w:sz w:val="24"/>
              </w:rPr>
              <w:t>X</w:t>
            </w:r>
            <w:r>
              <w:rPr>
                <w:rFonts w:ascii="Times New Roman" w:hAnsi="Times New Roman" w:cs="Times New Roman"/>
                <w:sz w:val="24"/>
              </w:rPr>
              <w:t>光机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764ED800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西门子</w:t>
            </w:r>
            <w:r>
              <w:rPr>
                <w:rFonts w:ascii="Times New Roman" w:hAnsi="Times New Roman" w:cs="Times New Roman" w:hint="eastAsia"/>
                <w:sz w:val="24"/>
              </w:rPr>
              <w:t>compact L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49C1720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检验生产设备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D417F3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运营中心</w:t>
            </w:r>
          </w:p>
        </w:tc>
      </w:tr>
      <w:tr w:rsidR="00243797" w14:paraId="282905DF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4F8DEDE1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12EBB12D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3mm</w:t>
            </w:r>
            <w:r>
              <w:rPr>
                <w:rFonts w:ascii="Times New Roman" w:hAnsi="Times New Roman" w:cs="Times New Roman"/>
                <w:sz w:val="24"/>
              </w:rPr>
              <w:t>克氏针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76F8B60E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3mm</w:t>
            </w:r>
            <w:r>
              <w:rPr>
                <w:rFonts w:ascii="Times New Roman" w:hAnsi="Times New Roman" w:cs="Times New Roman"/>
                <w:sz w:val="24"/>
              </w:rPr>
              <w:t>直径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3E6D2575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耗材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7C42C268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2ACD0301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48D2F9AD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ST/RD-E6005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60C14E7E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手术床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72ED2025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0DF72C9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5E7788EE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27651A91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15F91076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commentRangeStart w:id="54"/>
            <w:r>
              <w:rPr>
                <w:rFonts w:ascii="Times New Roman" w:hAnsi="Times New Roman" w:cs="Times New Roman"/>
                <w:sz w:val="24"/>
              </w:rPr>
              <w:t xml:space="preserve">ST/RD-E6021 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0EF94335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规划台车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0B93EE8C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MS-001-A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45331D5E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54FA74F1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4C03B350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6CB8FE6C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ST/RD-E6022  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10055598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导引台车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37B17253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MS</w:t>
            </w:r>
            <w:r>
              <w:rPr>
                <w:rFonts w:ascii="Times New Roman" w:hAnsi="Times New Roman" w:cs="Times New Roman" w:hint="eastAsia"/>
                <w:sz w:val="24"/>
              </w:rPr>
              <w:t>-</w:t>
            </w:r>
            <w:r>
              <w:rPr>
                <w:rFonts w:ascii="Times New Roman" w:hAnsi="Times New Roman" w:cs="Times New Roman"/>
                <w:sz w:val="24"/>
              </w:rPr>
              <w:t>001</w:t>
            </w:r>
            <w:r>
              <w:rPr>
                <w:rFonts w:ascii="Times New Roman" w:hAnsi="Times New Roman" w:cs="Times New Roman" w:hint="eastAsia"/>
                <w:sz w:val="24"/>
              </w:rPr>
              <w:t>-B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2D7BA648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7BA6E09C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539B022A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4502DA74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ST/RD-E6023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19837E8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工具包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649A4B46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MS-001-C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0E469FCA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466CB650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  <w:commentRangeEnd w:id="54"/>
            <w:r w:rsidR="007A1E23">
              <w:rPr>
                <w:rStyle w:val="ac"/>
              </w:rPr>
              <w:commentReference w:id="54"/>
            </w:r>
          </w:p>
        </w:tc>
      </w:tr>
      <w:tr w:rsidR="00243797" w14:paraId="264C7E25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7CAEDCB2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5B5597E4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固定胶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7DB0F000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07F4189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耗材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A60954D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0B0E32D1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5F901CBE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36AB93E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验证模型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6F56719D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脊椎三节段模型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62518CA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6D8E66E4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564416F8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3AC02450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783DE73A" w14:textId="77777777" w:rsidR="00243797" w:rsidRDefault="00000000">
            <w:pPr>
              <w:pStyle w:val="a0"/>
              <w:ind w:leftChars="0" w:left="0" w:rightChars="0" w:righ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C-arm-plate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79DC97EC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1EBD42AE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5DB3D01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70C27200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0D31FC8B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51B208CF" w14:textId="77777777" w:rsidR="00243797" w:rsidRDefault="00000000">
            <w:pPr>
              <w:pStyle w:val="a0"/>
              <w:ind w:leftChars="0" w:left="0" w:rightChars="0" w:righ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robot-plate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3608BC66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08306EAC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45127940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69CB9A83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6E9C5D76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7FBA749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双目相机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2F18E23C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艾目易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68ABF5F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28088463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19C65436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42F3778B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113DF52D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示踪器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10F3857C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69549A1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6DA97A51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32ABD2FD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68996CEA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60F429E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探针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11F8FF34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186337C6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15F5E27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</w:tbl>
    <w:p w14:paraId="04C9FF11" w14:textId="77777777" w:rsidR="00243797" w:rsidRDefault="00243797">
      <w:bookmarkStart w:id="55" w:name="_Toc13725"/>
      <w:bookmarkStart w:id="56" w:name="_Toc3054"/>
    </w:p>
    <w:p w14:paraId="544AE9C5" w14:textId="77777777" w:rsidR="00243797" w:rsidRDefault="00000000">
      <w:r>
        <w:rPr>
          <w:noProof/>
        </w:rPr>
        <w:drawing>
          <wp:inline distT="0" distB="0" distL="114300" distR="114300" wp14:anchorId="2F6309E3" wp14:editId="057F10CD">
            <wp:extent cx="5257165" cy="3523615"/>
            <wp:effectExtent l="0" t="0" r="635" b="1206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060D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试验设备</w:t>
      </w:r>
    </w:p>
    <w:p w14:paraId="17B0189C" w14:textId="77777777" w:rsidR="00243797" w:rsidRDefault="00000000">
      <w:r>
        <w:rPr>
          <w:noProof/>
        </w:rPr>
        <w:lastRenderedPageBreak/>
        <w:drawing>
          <wp:inline distT="0" distB="0" distL="114300" distR="114300" wp14:anchorId="76B438F3" wp14:editId="7AF9B01E">
            <wp:extent cx="2840990" cy="1751965"/>
            <wp:effectExtent l="0" t="0" r="8890" b="63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57E67A0A" wp14:editId="3FE4B750">
            <wp:extent cx="2359660" cy="2336165"/>
            <wp:effectExtent l="0" t="0" r="2540" b="1079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E420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ascii="Times New Roman" w:eastAsiaTheme="minorEastAsia" w:hAnsi="Times New Roman" w:cs="Times New Roman" w:hint="eastAsia"/>
          <w:sz w:val="24"/>
        </w:rPr>
        <w:t>robot-plate</w:t>
      </w:r>
      <w:r>
        <w:rPr>
          <w:rFonts w:ascii="Times New Roman" w:eastAsiaTheme="minorEastAsia" w:hAnsi="Times New Roman" w:cs="Times New Roman" w:hint="eastAsia"/>
          <w:sz w:val="24"/>
        </w:rPr>
        <w:t>（左）</w:t>
      </w:r>
      <w:r>
        <w:rPr>
          <w:rFonts w:ascii="Times New Roman" w:eastAsiaTheme="minorEastAsia" w:hAnsi="Times New Roman" w:cs="Times New Roman" w:hint="eastAsia"/>
          <w:sz w:val="24"/>
        </w:rPr>
        <w:t xml:space="preserve"> </w:t>
      </w:r>
      <w:r>
        <w:rPr>
          <w:rFonts w:ascii="Times New Roman" w:eastAsiaTheme="minorEastAsia" w:hAnsi="Times New Roman" w:cs="Times New Roman" w:hint="eastAsia"/>
          <w:sz w:val="24"/>
        </w:rPr>
        <w:t>和</w:t>
      </w:r>
      <w:r>
        <w:rPr>
          <w:rFonts w:ascii="Times New Roman" w:eastAsiaTheme="minorEastAsia" w:hAnsi="Times New Roman" w:cs="Times New Roman" w:hint="eastAsia"/>
          <w:sz w:val="24"/>
        </w:rPr>
        <w:t xml:space="preserve"> C-arm-plate</w:t>
      </w:r>
      <w:r>
        <w:rPr>
          <w:rFonts w:ascii="Times New Roman" w:eastAsiaTheme="minorEastAsia" w:hAnsi="Times New Roman" w:cs="Times New Roman" w:hint="eastAsia"/>
          <w:sz w:val="24"/>
        </w:rPr>
        <w:t>（右）</w:t>
      </w:r>
    </w:p>
    <w:p w14:paraId="58B87617" w14:textId="77777777" w:rsidR="00243797" w:rsidRDefault="00000000">
      <w:pPr>
        <w:pStyle w:val="1"/>
      </w:pPr>
      <w:bookmarkStart w:id="57" w:name="_Toc18694"/>
      <w:commentRangeStart w:id="58"/>
      <w:r>
        <w:rPr>
          <w:rFonts w:hint="eastAsia"/>
        </w:rPr>
        <w:t>试验可接受准则</w:t>
      </w:r>
      <w:bookmarkEnd w:id="55"/>
      <w:bookmarkEnd w:id="56"/>
      <w:bookmarkEnd w:id="57"/>
      <w:commentRangeEnd w:id="58"/>
      <w:r w:rsidR="004C209C">
        <w:rPr>
          <w:rStyle w:val="ac"/>
          <w:b w:val="0"/>
          <w:kern w:val="2"/>
        </w:rPr>
        <w:commentReference w:id="58"/>
      </w:r>
    </w:p>
    <w:p w14:paraId="379741B9" w14:textId="77777777" w:rsidR="00243797" w:rsidRDefault="00000000">
      <w:r>
        <w:rPr>
          <w:rFonts w:hint="eastAsia"/>
        </w:rPr>
        <w:t>试验测试结果应符合以下指标：</w:t>
      </w:r>
    </w:p>
    <w:p w14:paraId="40C1293A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示踪器定位稳定误差≤</w:t>
      </w:r>
      <w:r>
        <w:rPr>
          <w:rFonts w:hint="eastAsia"/>
        </w:rPr>
        <w:t>0.12mm</w:t>
      </w:r>
    </w:p>
    <w:p w14:paraId="4D5779CD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平板</w:t>
      </w:r>
      <w:r>
        <w:rPr>
          <w:rFonts w:hint="eastAsia"/>
        </w:rPr>
        <w:t>C</w:t>
      </w:r>
      <w:r>
        <w:rPr>
          <w:rFonts w:hint="eastAsia"/>
        </w:rPr>
        <w:t>臂机</w:t>
      </w:r>
      <w:r>
        <w:rPr>
          <w:rFonts w:hint="eastAsia"/>
        </w:rPr>
        <w:t>X</w:t>
      </w:r>
      <w:r>
        <w:rPr>
          <w:rFonts w:hint="eastAsia"/>
        </w:rPr>
        <w:t>光图像和配准板配准误差≤</w:t>
      </w:r>
      <w:r>
        <w:rPr>
          <w:rFonts w:hint="eastAsia"/>
        </w:rPr>
        <w:t>1.5mm</w:t>
      </w:r>
    </w:p>
    <w:p w14:paraId="2FE87E3F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双目相机结合机械臂定位距离误差≤</w:t>
      </w:r>
      <w:r>
        <w:rPr>
          <w:rFonts w:hint="eastAsia"/>
        </w:rPr>
        <w:t>1.5mm</w:t>
      </w:r>
      <w:r>
        <w:rPr>
          <w:rFonts w:hint="eastAsia"/>
        </w:rPr>
        <w:t>，角度误差≤</w:t>
      </w:r>
      <w:r>
        <w:rPr>
          <w:rFonts w:hint="eastAsia"/>
        </w:rPr>
        <w:t>0.5</w:t>
      </w:r>
      <w:r>
        <w:rPr>
          <w:rFonts w:hint="eastAsia"/>
        </w:rPr>
        <w:t>度</w:t>
      </w:r>
    </w:p>
    <w:p w14:paraId="05400963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三维通道重建误差≤</w:t>
      </w:r>
      <w:r>
        <w:rPr>
          <w:rFonts w:hint="eastAsia"/>
        </w:rPr>
        <w:t>1.5mm</w:t>
      </w:r>
    </w:p>
    <w:p w14:paraId="04B4CDEC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系统定位距离误差≤</w:t>
      </w:r>
      <w:r>
        <w:rPr>
          <w:rFonts w:hint="eastAsia"/>
        </w:rPr>
        <w:t>1.5mm</w:t>
      </w:r>
      <w:r>
        <w:rPr>
          <w:rFonts w:hint="eastAsia"/>
        </w:rPr>
        <w:t>，角度误差≤</w:t>
      </w:r>
      <w:r>
        <w:rPr>
          <w:rFonts w:hint="eastAsia"/>
        </w:rPr>
        <w:t>1</w:t>
      </w:r>
      <w:r>
        <w:rPr>
          <w:rFonts w:hint="eastAsia"/>
        </w:rPr>
        <w:t>度</w:t>
      </w:r>
    </w:p>
    <w:p w14:paraId="274C77A1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影增</w:t>
      </w:r>
      <w:r>
        <w:rPr>
          <w:rFonts w:hint="eastAsia"/>
        </w:rPr>
        <w:t>C</w:t>
      </w:r>
      <w:r>
        <w:rPr>
          <w:rFonts w:hint="eastAsia"/>
        </w:rPr>
        <w:t>臂机</w:t>
      </w:r>
      <w:r>
        <w:rPr>
          <w:rFonts w:hint="eastAsia"/>
        </w:rPr>
        <w:t>X</w:t>
      </w:r>
      <w:r>
        <w:rPr>
          <w:rFonts w:hint="eastAsia"/>
        </w:rPr>
        <w:t>光图像和配准板配准误差≤</w:t>
      </w:r>
      <w:r>
        <w:rPr>
          <w:rFonts w:hint="eastAsia"/>
        </w:rPr>
        <w:t>1.5mm</w:t>
      </w:r>
    </w:p>
    <w:p w14:paraId="3B962B5D" w14:textId="77777777" w:rsidR="00243797" w:rsidRDefault="00000000">
      <w:r>
        <w:rPr>
          <w:rFonts w:hint="eastAsia"/>
        </w:rPr>
        <w:br w:type="page"/>
      </w:r>
    </w:p>
    <w:p w14:paraId="0B0A5A64" w14:textId="77777777" w:rsidR="00243797" w:rsidRDefault="00000000">
      <w:pPr>
        <w:pStyle w:val="1"/>
      </w:pPr>
      <w:bookmarkStart w:id="59" w:name="_Toc24069"/>
      <w:bookmarkStart w:id="60" w:name="_Toc11264"/>
      <w:bookmarkStart w:id="61" w:name="_Toc2769"/>
      <w:r>
        <w:rPr>
          <w:rFonts w:hint="eastAsia"/>
        </w:rPr>
        <w:lastRenderedPageBreak/>
        <w:t>试验内容及方法</w:t>
      </w:r>
      <w:bookmarkEnd w:id="59"/>
      <w:bookmarkEnd w:id="60"/>
      <w:bookmarkEnd w:id="61"/>
    </w:p>
    <w:p w14:paraId="273A6C5F" w14:textId="77777777" w:rsidR="00243797" w:rsidRDefault="00000000">
      <w:pPr>
        <w:pStyle w:val="2"/>
      </w:pPr>
      <w:bookmarkStart w:id="62" w:name="_Toc7134"/>
      <w:bookmarkStart w:id="63" w:name="_Toc32738"/>
      <w:r>
        <w:rPr>
          <w:rFonts w:hint="eastAsia"/>
        </w:rPr>
        <w:t>试验内容</w:t>
      </w:r>
      <w:bookmarkEnd w:id="62"/>
      <w:bookmarkEnd w:id="63"/>
    </w:p>
    <w:p w14:paraId="075C3B47" w14:textId="41287014" w:rsidR="00243797" w:rsidRDefault="00000000">
      <w:pPr>
        <w:pStyle w:val="aa"/>
        <w:ind w:firstLine="560"/>
      </w:pPr>
      <w:r>
        <w:rPr>
          <w:rFonts w:hint="eastAsia"/>
        </w:rPr>
        <w:t>在实验室环境下，用</w:t>
      </w:r>
      <w:r>
        <w:rPr>
          <w:rFonts w:hint="eastAsia"/>
        </w:rPr>
        <w:t>MS-002</w:t>
      </w:r>
      <w:ins w:id="64" w:author="jie hong" w:date="2023-11-30T10:59:00Z">
        <w:r w:rsidR="0093114C">
          <w:rPr>
            <w:rFonts w:hint="eastAsia"/>
          </w:rPr>
          <w:t xml:space="preserve"> </w:t>
        </w:r>
      </w:ins>
      <w:r>
        <w:rPr>
          <w:rFonts w:hint="eastAsia"/>
        </w:rPr>
        <w:t>demo</w:t>
      </w:r>
      <w:r>
        <w:rPr>
          <w:rFonts w:hint="eastAsia"/>
        </w:rPr>
        <w:t>的业务流程对验证模型进行定位操作。试验主要包含如下六个内容：</w:t>
      </w:r>
    </w:p>
    <w:p w14:paraId="785AC032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双目视觉系统的数据稳定性。将示踪器放置在双目相机的工作范围内，保持示踪器和双目相机都不动，采集数据，分析数据波动。</w:t>
      </w:r>
    </w:p>
    <w:p w14:paraId="4C8C4137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X</w:t>
      </w:r>
      <w:r>
        <w:rPr>
          <w:rFonts w:hint="eastAsia"/>
        </w:rPr>
        <w:t>光图像和配准板的配准精度。在平板</w:t>
      </w:r>
      <w:r>
        <w:rPr>
          <w:rFonts w:hint="eastAsia"/>
        </w:rPr>
        <w:t>C</w:t>
      </w:r>
      <w:r>
        <w:rPr>
          <w:rFonts w:hint="eastAsia"/>
        </w:rPr>
        <w:t>臂机下拍摄</w:t>
      </w:r>
      <w:r>
        <w:rPr>
          <w:rFonts w:hint="eastAsia"/>
        </w:rPr>
        <w:t>X</w:t>
      </w:r>
      <w:r>
        <w:rPr>
          <w:rFonts w:hint="eastAsia"/>
        </w:rPr>
        <w:t>光图像进行配准，统一到双目视觉坐标系中，然后将探针工具根据配准结果映射到图像中，观察配准板精度。</w:t>
      </w:r>
    </w:p>
    <w:p w14:paraId="3BAEA8FB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验证双目相机结合机械臂的定位精度。用探针工具采集目标定位数据，将该数据转换到机械臂坐标系中进行定位。</w:t>
      </w:r>
    </w:p>
    <w:p w14:paraId="36958265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验证三维通道重建的精度。在两张或三张配准后的图像中规划通道，重建通道，获得重建通道在双目相机坐标系下的数据，再用探针工具获取真实通道在双目相机坐标系下的数据，进行对比。</w:t>
      </w:r>
    </w:p>
    <w:p w14:paraId="20B83509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验证整机定位精度。验证配准</w:t>
      </w:r>
      <w:r>
        <w:rPr>
          <w:rFonts w:hint="eastAsia"/>
        </w:rPr>
        <w:t>+</w:t>
      </w:r>
      <w:r>
        <w:rPr>
          <w:rFonts w:hint="eastAsia"/>
        </w:rPr>
        <w:t>重建</w:t>
      </w:r>
      <w:r>
        <w:rPr>
          <w:rFonts w:hint="eastAsia"/>
        </w:rPr>
        <w:t>+</w:t>
      </w:r>
      <w:r>
        <w:rPr>
          <w:rFonts w:hint="eastAsia"/>
        </w:rPr>
        <w:t>定位完整流程的定位精度。</w:t>
      </w:r>
    </w:p>
    <w:p w14:paraId="55D753AA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验证</w:t>
      </w:r>
      <w:r>
        <w:rPr>
          <w:rFonts w:hint="eastAsia"/>
        </w:rPr>
        <w:t>X</w:t>
      </w:r>
      <w:r>
        <w:rPr>
          <w:rFonts w:hint="eastAsia"/>
        </w:rPr>
        <w:t>光图像配准在影增</w:t>
      </w:r>
      <w:r>
        <w:rPr>
          <w:rFonts w:hint="eastAsia"/>
        </w:rPr>
        <w:t>C</w:t>
      </w:r>
      <w:r>
        <w:rPr>
          <w:rFonts w:hint="eastAsia"/>
        </w:rPr>
        <w:t>臂机上的误差。对</w:t>
      </w:r>
      <w:r>
        <w:rPr>
          <w:rFonts w:hint="eastAsia"/>
        </w:rPr>
        <w:t>X</w:t>
      </w:r>
      <w:r>
        <w:rPr>
          <w:rFonts w:hint="eastAsia"/>
        </w:rPr>
        <w:t>光图像进行畸变矫正再进行配准，验证配准精度。</w:t>
      </w:r>
    </w:p>
    <w:p w14:paraId="40B17FD8" w14:textId="77777777" w:rsidR="00243797" w:rsidRDefault="00000000">
      <w:pPr>
        <w:pStyle w:val="2"/>
      </w:pPr>
      <w:bookmarkStart w:id="65" w:name="_Toc21457"/>
      <w:r>
        <w:rPr>
          <w:rFonts w:hint="eastAsia"/>
        </w:rPr>
        <w:t>误差计算方法</w:t>
      </w:r>
      <w:bookmarkEnd w:id="65"/>
    </w:p>
    <w:p w14:paraId="74824833" w14:textId="77777777" w:rsidR="00243797" w:rsidRDefault="00000000">
      <w:pPr>
        <w:pStyle w:val="a0"/>
        <w:spacing w:after="0" w:line="360" w:lineRule="auto"/>
        <w:ind w:leftChars="0" w:left="0" w:rightChars="0" w:right="0" w:firstLineChars="200" w:firstLine="560"/>
      </w:pPr>
      <w:r>
        <w:rPr>
          <w:rFonts w:hint="eastAsia"/>
        </w:rPr>
        <w:t>通道的表示方法为两个三维坐标，第一个表示通道的前端，第二个表示通道的后端。例如</w:t>
      </w:r>
      <w:r>
        <w:rPr>
          <w:rFonts w:hint="eastAsia"/>
        </w:rPr>
        <w:t>[x1, y1, z1, x2, y2, z2]</w:t>
      </w:r>
      <w:r>
        <w:rPr>
          <w:rFonts w:hint="eastAsia"/>
        </w:rPr>
        <w:t>。</w:t>
      </w:r>
    </w:p>
    <w:p w14:paraId="4518B859" w14:textId="77777777" w:rsidR="00243797" w:rsidRDefault="00000000">
      <w:pPr>
        <w:pStyle w:val="a0"/>
        <w:spacing w:after="0" w:line="360" w:lineRule="auto"/>
        <w:ind w:leftChars="0" w:left="0" w:rightChars="0" w:right="0" w:firstLineChars="200" w:firstLine="560"/>
      </w:pPr>
      <w:r>
        <w:rPr>
          <w:rFonts w:hint="eastAsia"/>
        </w:rPr>
        <w:t>双目相机捕获的探针数据</w:t>
      </w:r>
      <w:r>
        <w:rPr>
          <w:rFonts w:hint="eastAsia"/>
        </w:rPr>
        <w:t>[x,y,z,a1,a2,a3,a4]</w:t>
      </w:r>
      <w:r>
        <w:rPr>
          <w:rFonts w:hint="eastAsia"/>
        </w:rPr>
        <w:t>，</w:t>
      </w:r>
      <w:proofErr w:type="spellStart"/>
      <w:r>
        <w:rPr>
          <w:rFonts w:hint="eastAsia"/>
        </w:rPr>
        <w:t>x,y,z</w:t>
      </w:r>
      <w:proofErr w:type="spellEnd"/>
      <w:r>
        <w:rPr>
          <w:rFonts w:hint="eastAsia"/>
        </w:rPr>
        <w:t>为探针的针尖坐标，</w:t>
      </w:r>
      <w:r>
        <w:rPr>
          <w:rFonts w:hint="eastAsia"/>
        </w:rPr>
        <w:t>a1,a2,a3,a4</w:t>
      </w:r>
      <w:r>
        <w:rPr>
          <w:rFonts w:hint="eastAsia"/>
        </w:rPr>
        <w:t>为探针姿态的四元数。将四元数转化为旋转矩阵，矩</w:t>
      </w:r>
      <w:r>
        <w:rPr>
          <w:rFonts w:hint="eastAsia"/>
        </w:rPr>
        <w:lastRenderedPageBreak/>
        <w:t>阵的第一列表示探针的轴线方向。</w:t>
      </w:r>
    </w:p>
    <w:p w14:paraId="606516DB" w14:textId="77777777" w:rsidR="00243797" w:rsidRDefault="00000000">
      <w:pPr>
        <w:pStyle w:val="a0"/>
        <w:spacing w:after="0" w:line="360" w:lineRule="auto"/>
        <w:ind w:leftChars="0" w:left="0" w:rightChars="0" w:right="0" w:firstLineChars="200" w:firstLine="560"/>
      </w:pPr>
      <w:r>
        <w:rPr>
          <w:rFonts w:hint="eastAsia"/>
        </w:rPr>
        <w:t>通道数据和探针数据的距离偏差等于通道前端坐标（</w:t>
      </w:r>
      <w:r>
        <w:rPr>
          <w:rFonts w:hint="eastAsia"/>
        </w:rPr>
        <w:t>x1, y1, z1</w:t>
      </w:r>
      <w:r>
        <w:rPr>
          <w:rFonts w:hint="eastAsia"/>
        </w:rPr>
        <w:t>）与探针轴线和</w:t>
      </w:r>
      <w:r>
        <w:rPr>
          <w:rFonts w:hint="eastAsia"/>
        </w:rPr>
        <w:t>Z=z1</w:t>
      </w:r>
      <w:r>
        <w:rPr>
          <w:rFonts w:hint="eastAsia"/>
        </w:rPr>
        <w:t>平面交点间的距离。角度偏差为通道后端减前端的单位向量和探针轴线单位向量的夹角。</w:t>
      </w:r>
    </w:p>
    <w:p w14:paraId="212AB850" w14:textId="77777777" w:rsidR="00243797" w:rsidRDefault="00000000">
      <w:pPr>
        <w:pStyle w:val="1"/>
      </w:pPr>
      <w:bookmarkStart w:id="66" w:name="_Toc20736"/>
      <w:bookmarkStart w:id="67" w:name="_Toc19168"/>
      <w:bookmarkStart w:id="68" w:name="_Toc24450"/>
      <w:r>
        <w:rPr>
          <w:rFonts w:hint="eastAsia"/>
        </w:rPr>
        <w:t>试验</w:t>
      </w:r>
      <w:bookmarkEnd w:id="66"/>
      <w:bookmarkEnd w:id="67"/>
      <w:r>
        <w:rPr>
          <w:rFonts w:hint="eastAsia"/>
        </w:rPr>
        <w:t>记录</w:t>
      </w:r>
      <w:bookmarkEnd w:id="68"/>
    </w:p>
    <w:p w14:paraId="7EED85FD" w14:textId="77777777" w:rsidR="00243797" w:rsidRDefault="00000000">
      <w:pPr>
        <w:pStyle w:val="2"/>
      </w:pPr>
      <w:bookmarkStart w:id="69" w:name="_Toc833"/>
      <w:r>
        <w:rPr>
          <w:rFonts w:hint="eastAsia"/>
        </w:rPr>
        <w:t>双目相机的数据稳定性</w:t>
      </w:r>
      <w:bookmarkEnd w:id="69"/>
    </w:p>
    <w:p w14:paraId="793A2C33" w14:textId="77777777" w:rsidR="00243797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4593E32" wp14:editId="2EB3DE9B">
            <wp:extent cx="5550535" cy="2152015"/>
            <wp:effectExtent l="0" t="0" r="12065" b="1206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E92F1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工具原点的平移波动</w:t>
      </w:r>
    </w:p>
    <w:p w14:paraId="75180F79" w14:textId="77777777" w:rsidR="00243797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56F9D00" wp14:editId="65E6E7C8">
            <wp:extent cx="5445125" cy="1903730"/>
            <wp:effectExtent l="0" t="0" r="10795" b="127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92B0" w14:textId="77777777" w:rsidR="00243797" w:rsidRDefault="00000000">
      <w:pPr>
        <w:pStyle w:val="a4"/>
        <w:spacing w:afterLines="50" w:after="156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工具针尖的平移波动</w:t>
      </w:r>
    </w:p>
    <w:p w14:paraId="78063BD5" w14:textId="77777777" w:rsidR="00243797" w:rsidRDefault="00000000">
      <w:pPr>
        <w:ind w:firstLine="420"/>
      </w:pPr>
      <w:r>
        <w:rPr>
          <w:rFonts w:hint="eastAsia"/>
        </w:rPr>
        <w:t>探针示踪器坐标原点的平移（</w:t>
      </w:r>
      <w:proofErr w:type="spellStart"/>
      <w:r>
        <w:rPr>
          <w:rFonts w:hint="eastAsia"/>
        </w:rPr>
        <w:t>x,y,z</w:t>
      </w:r>
      <w:proofErr w:type="spellEnd"/>
      <w:r>
        <w:rPr>
          <w:rFonts w:hint="eastAsia"/>
        </w:rPr>
        <w:t>）误差为（</w:t>
      </w:r>
      <w:r>
        <w:rPr>
          <w:rFonts w:hint="eastAsia"/>
        </w:rPr>
        <w:t>-0.05mm~0.05mm</w:t>
      </w:r>
      <w:r>
        <w:rPr>
          <w:rFonts w:hint="eastAsia"/>
        </w:rPr>
        <w:t>），距离原点</w:t>
      </w:r>
      <w:r>
        <w:rPr>
          <w:rFonts w:hint="eastAsia"/>
        </w:rPr>
        <w:t>190mm</w:t>
      </w:r>
      <w:r>
        <w:rPr>
          <w:rFonts w:hint="eastAsia"/>
        </w:rPr>
        <w:t>的针尖误差为（</w:t>
      </w:r>
      <w:r>
        <w:rPr>
          <w:rFonts w:hint="eastAsia"/>
        </w:rPr>
        <w:t>-0.287mm~0.478mm</w:t>
      </w:r>
      <w:r>
        <w:rPr>
          <w:rFonts w:hint="eastAsia"/>
        </w:rPr>
        <w:t>），换算成角度误差为（</w:t>
      </w:r>
      <w:r>
        <w:rPr>
          <w:rFonts w:hint="eastAsia"/>
        </w:rPr>
        <w:t>-0.0865</w:t>
      </w:r>
      <w:r>
        <w:rPr>
          <w:rFonts w:hint="eastAsia"/>
        </w:rPr>
        <w:t>°</w:t>
      </w:r>
      <w:r>
        <w:rPr>
          <w:rFonts w:hint="eastAsia"/>
        </w:rPr>
        <w:t>~0.144</w:t>
      </w:r>
      <w:r>
        <w:rPr>
          <w:rFonts w:hint="eastAsia"/>
        </w:rPr>
        <w:t>°）。</w:t>
      </w:r>
    </w:p>
    <w:p w14:paraId="223248AD" w14:textId="77777777" w:rsidR="00243797" w:rsidRDefault="00000000">
      <w:pPr>
        <w:pStyle w:val="2"/>
        <w:rPr>
          <w:szCs w:val="36"/>
        </w:rPr>
      </w:pPr>
      <w:bookmarkStart w:id="70" w:name="_Toc24379"/>
      <w:r>
        <w:rPr>
          <w:rFonts w:hint="eastAsia"/>
        </w:rPr>
        <w:lastRenderedPageBreak/>
        <w:t>X</w:t>
      </w:r>
      <w:r>
        <w:rPr>
          <w:rFonts w:hint="eastAsia"/>
        </w:rPr>
        <w:t>光图像的配准误差</w:t>
      </w:r>
      <w:bookmarkEnd w:id="70"/>
    </w:p>
    <w:p w14:paraId="7E1AD6B5" w14:textId="77777777" w:rsidR="00243797" w:rsidRDefault="0000000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6656DB3D" wp14:editId="2D25AF78">
            <wp:extent cx="5386070" cy="2330450"/>
            <wp:effectExtent l="0" t="0" r="8890" b="127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BD0FE" w14:textId="77777777" w:rsidR="00243797" w:rsidRDefault="0000000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19C94F2F" wp14:editId="5AEF8794">
            <wp:extent cx="5379085" cy="2346325"/>
            <wp:effectExtent l="0" t="0" r="635" b="63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880C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>配准结果，左图是用</w:t>
      </w:r>
      <w:r>
        <w:rPr>
          <w:rFonts w:hint="eastAsia"/>
        </w:rPr>
        <w:t>robot-plate</w:t>
      </w:r>
      <w:r>
        <w:rPr>
          <w:rFonts w:hint="eastAsia"/>
        </w:rPr>
        <w:t>配准的结果，右图是用</w:t>
      </w:r>
      <w:r>
        <w:rPr>
          <w:rFonts w:hint="eastAsia"/>
        </w:rPr>
        <w:t>C-arm-plate</w:t>
      </w:r>
      <w:r>
        <w:rPr>
          <w:rFonts w:hint="eastAsia"/>
        </w:rPr>
        <w:t>配准的结果。</w:t>
      </w:r>
    </w:p>
    <w:p w14:paraId="32D92427" w14:textId="77777777" w:rsidR="00243797" w:rsidRDefault="00000000">
      <w:pPr>
        <w:ind w:firstLine="420"/>
      </w:pPr>
      <w:r>
        <w:rPr>
          <w:rFonts w:hint="eastAsia"/>
        </w:rPr>
        <w:t>同一张图像用两个配准板的数据进行配准，再将探针投影回图像的结果，可以看出</w:t>
      </w:r>
      <w:r>
        <w:rPr>
          <w:rFonts w:hint="eastAsia"/>
        </w:rPr>
        <w:t>C-arm-plate</w:t>
      </w:r>
      <w:r>
        <w:rPr>
          <w:rFonts w:hint="eastAsia"/>
        </w:rPr>
        <w:t>的配准结果更加精准。</w:t>
      </w:r>
    </w:p>
    <w:p w14:paraId="4F4CC64E" w14:textId="77777777" w:rsidR="00243797" w:rsidRDefault="00000000">
      <w:pPr>
        <w:jc w:val="center"/>
      </w:pPr>
      <w:r>
        <w:rPr>
          <w:noProof/>
        </w:rPr>
        <w:drawing>
          <wp:inline distT="0" distB="0" distL="114300" distR="114300" wp14:anchorId="323119E0" wp14:editId="20BA6970">
            <wp:extent cx="5405755" cy="2162810"/>
            <wp:effectExtent l="0" t="0" r="4445" b="127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8BE1" w14:textId="77777777" w:rsidR="00243797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2A6BB6F8" wp14:editId="0157144D">
            <wp:extent cx="5354955" cy="1880870"/>
            <wp:effectExtent l="0" t="0" r="9525" b="889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2602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 xml:space="preserve"> C-arm-plate</w:t>
      </w:r>
      <w:r>
        <w:rPr>
          <w:rFonts w:hint="eastAsia"/>
        </w:rPr>
        <w:t>配准的结果</w:t>
      </w:r>
    </w:p>
    <w:p w14:paraId="3635EA74" w14:textId="77777777" w:rsidR="00243797" w:rsidRDefault="00000000">
      <w:pPr>
        <w:jc w:val="center"/>
      </w:pPr>
      <w:r>
        <w:rPr>
          <w:noProof/>
        </w:rPr>
        <w:drawing>
          <wp:inline distT="0" distB="0" distL="114300" distR="114300" wp14:anchorId="04B2770A" wp14:editId="4D8D5C6D">
            <wp:extent cx="5386070" cy="2334895"/>
            <wp:effectExtent l="0" t="0" r="8890" b="1206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21CE" w14:textId="77777777" w:rsidR="00243797" w:rsidRDefault="00000000">
      <w:pPr>
        <w:jc w:val="center"/>
      </w:pPr>
      <w:r>
        <w:rPr>
          <w:noProof/>
        </w:rPr>
        <w:drawing>
          <wp:inline distT="0" distB="0" distL="114300" distR="114300" wp14:anchorId="431FA3DE" wp14:editId="2FDE4AD9">
            <wp:extent cx="5367020" cy="1974215"/>
            <wp:effectExtent l="0" t="0" r="12700" b="698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C87B" w14:textId="77777777" w:rsidR="00243797" w:rsidRDefault="00000000">
      <w:pPr>
        <w:jc w:val="center"/>
      </w:pPr>
      <w:r>
        <w:rPr>
          <w:noProof/>
        </w:rPr>
        <w:drawing>
          <wp:inline distT="0" distB="0" distL="114300" distR="114300" wp14:anchorId="7DEA4071" wp14:editId="1EB7388C">
            <wp:extent cx="5380990" cy="1867535"/>
            <wp:effectExtent l="0" t="0" r="13970" b="698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FF0F" w14:textId="77777777" w:rsidR="00243797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76011252" wp14:editId="2228CE39">
            <wp:extent cx="5313680" cy="176276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5BD44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 xml:space="preserve"> robot-plate</w:t>
      </w:r>
      <w:r>
        <w:rPr>
          <w:rFonts w:hint="eastAsia"/>
        </w:rPr>
        <w:t>配准的结果</w:t>
      </w:r>
    </w:p>
    <w:p w14:paraId="0A8A92E1" w14:textId="77777777" w:rsidR="00243797" w:rsidRDefault="00000000">
      <w:pPr>
        <w:ind w:firstLineChars="200" w:firstLine="560"/>
      </w:pPr>
      <w:r>
        <w:rPr>
          <w:rFonts w:hint="eastAsia"/>
        </w:rPr>
        <w:t>图中探针的直径为</w:t>
      </w:r>
      <w:r>
        <w:rPr>
          <w:rFonts w:hint="eastAsia"/>
        </w:rPr>
        <w:t>3mm</w:t>
      </w:r>
      <w:r>
        <w:rPr>
          <w:rFonts w:hint="eastAsia"/>
        </w:rPr>
        <w:t>，模型上通道的内径为</w:t>
      </w:r>
      <w:r>
        <w:rPr>
          <w:rFonts w:hint="eastAsia"/>
        </w:rPr>
        <w:t>3.5mm</w:t>
      </w:r>
      <w:r>
        <w:rPr>
          <w:rFonts w:hint="eastAsia"/>
        </w:rPr>
        <w:t>。上图中粉红色箭头为探针工具的实时位置在图像中的投影，一些图像中粉红色箭头和探针重叠误差小于</w:t>
      </w:r>
      <w:r>
        <w:rPr>
          <w:rFonts w:hint="eastAsia"/>
        </w:rPr>
        <w:t>1.5mm</w:t>
      </w:r>
      <w:r>
        <w:rPr>
          <w:rFonts w:hint="eastAsia"/>
        </w:rPr>
        <w:t>，一些图像中探针位置和真实位置有偏差，该偏差反映出配准精度不足。经过大量实验发现，当配准板和物体靠近时配准精度更好，配准板远离物体时配准精度低。</w:t>
      </w:r>
    </w:p>
    <w:p w14:paraId="0131658F" w14:textId="77777777" w:rsidR="00243797" w:rsidRDefault="00000000">
      <w:pPr>
        <w:jc w:val="center"/>
      </w:pPr>
      <w:r>
        <w:rPr>
          <w:noProof/>
        </w:rPr>
        <w:drawing>
          <wp:inline distT="0" distB="0" distL="114300" distR="114300" wp14:anchorId="127C32E8" wp14:editId="41B9ABB9">
            <wp:extent cx="2650490" cy="2654300"/>
            <wp:effectExtent l="0" t="0" r="127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049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CBAE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 xml:space="preserve"> robot-plate</w:t>
      </w:r>
      <w:r>
        <w:rPr>
          <w:rFonts w:hint="eastAsia"/>
        </w:rPr>
        <w:t>配准的结果</w:t>
      </w:r>
    </w:p>
    <w:p w14:paraId="48BFBCE9" w14:textId="77777777" w:rsidR="00243797" w:rsidRDefault="00000000">
      <w:pPr>
        <w:ind w:firstLineChars="200" w:firstLine="560"/>
      </w:pPr>
      <w:r>
        <w:rPr>
          <w:rFonts w:hint="eastAsia"/>
        </w:rPr>
        <w:t>上图是配准板靠近物体，配准板和物体同时远离成像平面，由此验证了上述判断。</w:t>
      </w:r>
    </w:p>
    <w:p w14:paraId="7EBF0EC2" w14:textId="77777777" w:rsidR="00243797" w:rsidRDefault="00000000">
      <w:pPr>
        <w:pStyle w:val="2"/>
      </w:pPr>
      <w:bookmarkStart w:id="71" w:name="_Toc25243"/>
      <w:r>
        <w:rPr>
          <w:rFonts w:hint="eastAsia"/>
        </w:rPr>
        <w:lastRenderedPageBreak/>
        <w:t>双目相机结合机械臂的定位误差</w:t>
      </w:r>
      <w:bookmarkEnd w:id="71"/>
    </w:p>
    <w:p w14:paraId="02A619B3" w14:textId="77777777" w:rsidR="00243797" w:rsidRDefault="0000000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0AFDAFF4" wp14:editId="4153CBA7">
            <wp:extent cx="1634490" cy="2197100"/>
            <wp:effectExtent l="0" t="0" r="11430" b="1270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6B89F5B" wp14:editId="33C65028">
            <wp:extent cx="1782445" cy="2205990"/>
            <wp:effectExtent l="0" t="0" r="635" b="381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59FDF029" wp14:editId="7DF348BB">
            <wp:extent cx="1635760" cy="2209800"/>
            <wp:effectExtent l="0" t="0" r="10160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486D3" w14:textId="77777777" w:rsidR="00243797" w:rsidRDefault="00000000">
      <w:pPr>
        <w:pStyle w:val="a4"/>
        <w:spacing w:line="360" w:lineRule="auto"/>
        <w:jc w:val="center"/>
      </w:pPr>
      <w:r>
        <w:t>图</w:t>
      </w:r>
      <w:r>
        <w:t xml:space="preserve"> </w:t>
      </w:r>
      <w:r>
        <w:rPr>
          <w:rFonts w:hint="eastAsia"/>
        </w:rPr>
        <w:t xml:space="preserve">9 </w:t>
      </w:r>
      <w:r>
        <w:rPr>
          <w:rFonts w:hint="eastAsia"/>
        </w:rPr>
        <w:t>采集</w:t>
      </w:r>
      <w:r>
        <w:rPr>
          <w:rFonts w:hint="eastAsia"/>
        </w:rPr>
        <w:t>-</w:t>
      </w:r>
      <w:r>
        <w:rPr>
          <w:rFonts w:hint="eastAsia"/>
        </w:rPr>
        <w:t>定位</w:t>
      </w:r>
      <w:r>
        <w:rPr>
          <w:rFonts w:hint="eastAsia"/>
        </w:rPr>
        <w:t>-</w:t>
      </w:r>
      <w:r>
        <w:rPr>
          <w:rFonts w:hint="eastAsia"/>
        </w:rPr>
        <w:t>验证</w:t>
      </w:r>
    </w:p>
    <w:tbl>
      <w:tblPr>
        <w:tblStyle w:val="a9"/>
        <w:tblW w:w="4997" w:type="pct"/>
        <w:tblLook w:val="04A0" w:firstRow="1" w:lastRow="0" w:firstColumn="1" w:lastColumn="0" w:noHBand="0" w:noVBand="1"/>
      </w:tblPr>
      <w:tblGrid>
        <w:gridCol w:w="957"/>
        <w:gridCol w:w="1206"/>
        <w:gridCol w:w="914"/>
        <w:gridCol w:w="1026"/>
        <w:gridCol w:w="1056"/>
        <w:gridCol w:w="1206"/>
        <w:gridCol w:w="956"/>
        <w:gridCol w:w="1056"/>
      </w:tblGrid>
      <w:tr w:rsidR="00243797" w14:paraId="3C41C6D8" w14:textId="77777777">
        <w:trPr>
          <w:trHeight w:val="769"/>
        </w:trPr>
        <w:tc>
          <w:tcPr>
            <w:tcW w:w="643" w:type="pct"/>
            <w:vAlign w:val="center"/>
          </w:tcPr>
          <w:p w14:paraId="2F25193C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通道编号</w:t>
            </w:r>
          </w:p>
        </w:tc>
        <w:tc>
          <w:tcPr>
            <w:tcW w:w="748" w:type="pct"/>
            <w:vAlign w:val="center"/>
          </w:tcPr>
          <w:p w14:paraId="3D45CF57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目标数据</w:t>
            </w:r>
          </w:p>
        </w:tc>
        <w:tc>
          <w:tcPr>
            <w:tcW w:w="640" w:type="pct"/>
            <w:vAlign w:val="center"/>
          </w:tcPr>
          <w:p w14:paraId="3A300D74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定位数据（探针）</w:t>
            </w:r>
          </w:p>
        </w:tc>
        <w:tc>
          <w:tcPr>
            <w:tcW w:w="646" w:type="pct"/>
            <w:vAlign w:val="center"/>
          </w:tcPr>
          <w:p w14:paraId="6080F49A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距离偏差（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631" w:type="pct"/>
            <w:vAlign w:val="center"/>
          </w:tcPr>
          <w:p w14:paraId="4E34B380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角度偏差（°）</w:t>
            </w:r>
          </w:p>
        </w:tc>
        <w:tc>
          <w:tcPr>
            <w:tcW w:w="672" w:type="pct"/>
            <w:vAlign w:val="center"/>
          </w:tcPr>
          <w:p w14:paraId="56D7237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定位数据（工具）</w:t>
            </w:r>
          </w:p>
        </w:tc>
        <w:tc>
          <w:tcPr>
            <w:tcW w:w="646" w:type="pct"/>
            <w:vAlign w:val="center"/>
          </w:tcPr>
          <w:p w14:paraId="16798B7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距离偏差（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369" w:type="pct"/>
            <w:vAlign w:val="center"/>
          </w:tcPr>
          <w:p w14:paraId="4FE917C5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角度偏差（°）</w:t>
            </w:r>
          </w:p>
        </w:tc>
      </w:tr>
      <w:tr w:rsidR="00243797" w14:paraId="482BFA23" w14:textId="77777777">
        <w:trPr>
          <w:trHeight w:val="126"/>
        </w:trPr>
        <w:tc>
          <w:tcPr>
            <w:tcW w:w="643" w:type="pct"/>
            <w:vAlign w:val="center"/>
          </w:tcPr>
          <w:p w14:paraId="427623FC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48" w:type="pct"/>
            <w:vAlign w:val="center"/>
          </w:tcPr>
          <w:p w14:paraId="494F5A61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eastAsiaTheme="minorEastAsia" w:hint="default"/>
                <w:color w:val="000000" w:themeColor="text1"/>
              </w:rPr>
            </w:pPr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-76.085977   -49.9165    2144.184831</w:t>
            </w:r>
          </w:p>
        </w:tc>
        <w:tc>
          <w:tcPr>
            <w:tcW w:w="640" w:type="pct"/>
            <w:vAlign w:val="center"/>
          </w:tcPr>
          <w:p w14:paraId="044B214B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 w:themeColor="text1"/>
              </w:rPr>
            </w:pPr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-79.5216   -49.</w:t>
            </w:r>
            <w:proofErr w:type="gramStart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9165  2143</w:t>
            </w:r>
            <w:proofErr w:type="gramEnd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.56</w:t>
            </w:r>
          </w:p>
        </w:tc>
        <w:tc>
          <w:tcPr>
            <w:tcW w:w="646" w:type="pct"/>
            <w:vAlign w:val="center"/>
          </w:tcPr>
          <w:p w14:paraId="5148FCDB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3.4919791</w:t>
            </w:r>
          </w:p>
        </w:tc>
        <w:tc>
          <w:tcPr>
            <w:tcW w:w="631" w:type="pct"/>
            <w:vAlign w:val="center"/>
          </w:tcPr>
          <w:p w14:paraId="781949C0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0.55408</w:t>
            </w:r>
          </w:p>
        </w:tc>
        <w:tc>
          <w:tcPr>
            <w:tcW w:w="672" w:type="pct"/>
            <w:vAlign w:val="center"/>
          </w:tcPr>
          <w:p w14:paraId="7D2F560A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*</w:t>
            </w:r>
          </w:p>
        </w:tc>
        <w:tc>
          <w:tcPr>
            <w:tcW w:w="646" w:type="pct"/>
            <w:vAlign w:val="center"/>
          </w:tcPr>
          <w:p w14:paraId="1C04B140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*</w:t>
            </w:r>
          </w:p>
        </w:tc>
        <w:tc>
          <w:tcPr>
            <w:tcW w:w="369" w:type="pct"/>
            <w:vAlign w:val="center"/>
          </w:tcPr>
          <w:p w14:paraId="7B10A236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*</w:t>
            </w:r>
          </w:p>
        </w:tc>
      </w:tr>
      <w:tr w:rsidR="00243797" w14:paraId="16481144" w14:textId="77777777">
        <w:tc>
          <w:tcPr>
            <w:tcW w:w="643" w:type="pct"/>
            <w:vAlign w:val="center"/>
          </w:tcPr>
          <w:p w14:paraId="5A27E89B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48" w:type="pct"/>
            <w:vAlign w:val="center"/>
          </w:tcPr>
          <w:p w14:paraId="48135E9F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-78.812982   -49.9678    2146.4108</w:t>
            </w:r>
          </w:p>
        </w:tc>
        <w:tc>
          <w:tcPr>
            <w:tcW w:w="640" w:type="pct"/>
            <w:vAlign w:val="center"/>
          </w:tcPr>
          <w:p w14:paraId="2A21CB36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-78.0857   -49.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9678  2147.38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646" w:type="pct"/>
            <w:vAlign w:val="center"/>
          </w:tcPr>
          <w:p w14:paraId="6D7D9B19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1.211</w:t>
            </w:r>
          </w:p>
        </w:tc>
        <w:tc>
          <w:tcPr>
            <w:tcW w:w="631" w:type="pct"/>
            <w:vAlign w:val="center"/>
          </w:tcPr>
          <w:p w14:paraId="06B40F0A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0.345</w:t>
            </w:r>
          </w:p>
        </w:tc>
        <w:tc>
          <w:tcPr>
            <w:tcW w:w="672" w:type="pct"/>
            <w:vAlign w:val="center"/>
          </w:tcPr>
          <w:p w14:paraId="44B196F9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 w:themeColor="text1"/>
                <w:kern w:val="0"/>
                <w:sz w:val="18"/>
                <w:szCs w:val="18"/>
                <w:shd w:val="clear" w:color="auto" w:fill="FFFFFF"/>
                <w:lang w:bidi="ar"/>
              </w:rPr>
              <w:t>-80.145448   -49.9678    2148.589555</w:t>
            </w:r>
          </w:p>
        </w:tc>
        <w:tc>
          <w:tcPr>
            <w:tcW w:w="646" w:type="pct"/>
            <w:vAlign w:val="center"/>
          </w:tcPr>
          <w:p w14:paraId="6BF9ABF7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2.3886</w:t>
            </w:r>
          </w:p>
        </w:tc>
        <w:tc>
          <w:tcPr>
            <w:tcW w:w="369" w:type="pct"/>
            <w:vAlign w:val="center"/>
          </w:tcPr>
          <w:p w14:paraId="644716F1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0.20</w:t>
            </w:r>
          </w:p>
        </w:tc>
      </w:tr>
      <w:tr w:rsidR="00243797" w14:paraId="3EA5A75B" w14:textId="77777777">
        <w:tc>
          <w:tcPr>
            <w:tcW w:w="643" w:type="pct"/>
            <w:vAlign w:val="center"/>
          </w:tcPr>
          <w:p w14:paraId="65CB1EE4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748" w:type="pct"/>
            <w:vAlign w:val="center"/>
          </w:tcPr>
          <w:p w14:paraId="3C6CEBB7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-80.751674   -49.4473    2149.415</w:t>
            </w:r>
          </w:p>
        </w:tc>
        <w:tc>
          <w:tcPr>
            <w:tcW w:w="640" w:type="pct"/>
            <w:vAlign w:val="center"/>
          </w:tcPr>
          <w:p w14:paraId="399BB1FC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-80.743    -49.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4473  2147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.57</w:t>
            </w:r>
          </w:p>
        </w:tc>
        <w:tc>
          <w:tcPr>
            <w:tcW w:w="646" w:type="pct"/>
            <w:vAlign w:val="center"/>
          </w:tcPr>
          <w:p w14:paraId="2507D69B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1.8456</w:t>
            </w:r>
          </w:p>
        </w:tc>
        <w:tc>
          <w:tcPr>
            <w:tcW w:w="631" w:type="pct"/>
            <w:vAlign w:val="center"/>
          </w:tcPr>
          <w:p w14:paraId="38C0CBC8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0.7427</w:t>
            </w:r>
          </w:p>
        </w:tc>
        <w:tc>
          <w:tcPr>
            <w:tcW w:w="672" w:type="pct"/>
            <w:vAlign w:val="center"/>
          </w:tcPr>
          <w:p w14:paraId="57567878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-81.054497   -49.4473    2147.25121</w:t>
            </w:r>
          </w:p>
        </w:tc>
        <w:tc>
          <w:tcPr>
            <w:tcW w:w="646" w:type="pct"/>
            <w:vAlign w:val="center"/>
          </w:tcPr>
          <w:p w14:paraId="2B587201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0.4457</w:t>
            </w:r>
          </w:p>
        </w:tc>
        <w:tc>
          <w:tcPr>
            <w:tcW w:w="369" w:type="pct"/>
            <w:vAlign w:val="center"/>
          </w:tcPr>
          <w:p w14:paraId="7B1A651B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0.467</w:t>
            </w:r>
          </w:p>
        </w:tc>
      </w:tr>
      <w:tr w:rsidR="00243797" w14:paraId="06EAD4A8" w14:textId="77777777">
        <w:tc>
          <w:tcPr>
            <w:tcW w:w="643" w:type="pct"/>
            <w:vAlign w:val="center"/>
          </w:tcPr>
          <w:p w14:paraId="74123322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748" w:type="pct"/>
            <w:vAlign w:val="center"/>
          </w:tcPr>
          <w:p w14:paraId="7940A0D3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-79.938528   -52.0893    2144.05159</w:t>
            </w:r>
          </w:p>
        </w:tc>
        <w:tc>
          <w:tcPr>
            <w:tcW w:w="640" w:type="pct"/>
            <w:vAlign w:val="center"/>
          </w:tcPr>
          <w:p w14:paraId="3F66BA0F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-82.4562   -52.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0893  2145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.08</w:t>
            </w:r>
          </w:p>
        </w:tc>
        <w:tc>
          <w:tcPr>
            <w:tcW w:w="646" w:type="pct"/>
            <w:vAlign w:val="center"/>
          </w:tcPr>
          <w:p w14:paraId="62FCB195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2.7196</w:t>
            </w:r>
          </w:p>
        </w:tc>
        <w:tc>
          <w:tcPr>
            <w:tcW w:w="631" w:type="pct"/>
            <w:vAlign w:val="center"/>
          </w:tcPr>
          <w:p w14:paraId="13357CB2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0.911</w:t>
            </w:r>
          </w:p>
        </w:tc>
        <w:tc>
          <w:tcPr>
            <w:tcW w:w="672" w:type="pct"/>
            <w:vAlign w:val="center"/>
          </w:tcPr>
          <w:p w14:paraId="05FD6ACC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-83.839159   -52.0893    2145.178965</w:t>
            </w:r>
          </w:p>
        </w:tc>
        <w:tc>
          <w:tcPr>
            <w:tcW w:w="646" w:type="pct"/>
            <w:vAlign w:val="center"/>
          </w:tcPr>
          <w:p w14:paraId="65F6B513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1.3864</w:t>
            </w:r>
          </w:p>
        </w:tc>
        <w:tc>
          <w:tcPr>
            <w:tcW w:w="369" w:type="pct"/>
            <w:vAlign w:val="center"/>
          </w:tcPr>
          <w:p w14:paraId="448D971C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0.3894</w:t>
            </w:r>
          </w:p>
        </w:tc>
      </w:tr>
      <w:tr w:rsidR="00243797" w14:paraId="110138AB" w14:textId="77777777">
        <w:tc>
          <w:tcPr>
            <w:tcW w:w="643" w:type="pct"/>
            <w:vAlign w:val="center"/>
          </w:tcPr>
          <w:p w14:paraId="79ECEF71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748" w:type="pct"/>
            <w:vAlign w:val="center"/>
          </w:tcPr>
          <w:p w14:paraId="11AACE05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-71.709252   -48.3699    2112.320</w:t>
            </w:r>
          </w:p>
        </w:tc>
        <w:tc>
          <w:tcPr>
            <w:tcW w:w="640" w:type="pct"/>
            <w:vAlign w:val="center"/>
          </w:tcPr>
          <w:p w14:paraId="60AE54FB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-74.2675   -48.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3699  2112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.18</w:t>
            </w:r>
          </w:p>
        </w:tc>
        <w:tc>
          <w:tcPr>
            <w:tcW w:w="646" w:type="pct"/>
            <w:vAlign w:val="center"/>
          </w:tcPr>
          <w:p w14:paraId="1AFEFFBF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2.5621</w:t>
            </w:r>
          </w:p>
        </w:tc>
        <w:tc>
          <w:tcPr>
            <w:tcW w:w="631" w:type="pct"/>
            <w:vAlign w:val="center"/>
          </w:tcPr>
          <w:p w14:paraId="43A5FEB4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0.4927</w:t>
            </w:r>
          </w:p>
        </w:tc>
        <w:tc>
          <w:tcPr>
            <w:tcW w:w="672" w:type="pct"/>
            <w:vAlign w:val="center"/>
          </w:tcPr>
          <w:p w14:paraId="522921B2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-75.542914   -48.3699    2112.845003</w:t>
            </w:r>
          </w:p>
        </w:tc>
        <w:tc>
          <w:tcPr>
            <w:tcW w:w="646" w:type="pct"/>
            <w:vAlign w:val="center"/>
          </w:tcPr>
          <w:p w14:paraId="0EFE8F7F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1.43837</w:t>
            </w:r>
          </w:p>
        </w:tc>
        <w:tc>
          <w:tcPr>
            <w:tcW w:w="369" w:type="pct"/>
            <w:vAlign w:val="center"/>
          </w:tcPr>
          <w:p w14:paraId="56D3A8D8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0.34407</w:t>
            </w:r>
          </w:p>
        </w:tc>
      </w:tr>
      <w:tr w:rsidR="00243797" w14:paraId="045C3B1F" w14:textId="77777777">
        <w:tc>
          <w:tcPr>
            <w:tcW w:w="643" w:type="pct"/>
            <w:vAlign w:val="center"/>
          </w:tcPr>
          <w:p w14:paraId="76E7B58F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748" w:type="pct"/>
            <w:vAlign w:val="center"/>
          </w:tcPr>
          <w:p w14:paraId="322D2D0E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-77.527283   -52.2031    2175.81</w:t>
            </w:r>
          </w:p>
        </w:tc>
        <w:tc>
          <w:tcPr>
            <w:tcW w:w="640" w:type="pct"/>
            <w:vAlign w:val="center"/>
          </w:tcPr>
          <w:p w14:paraId="0A26408A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-79.0443   -52.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2031  2176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.48</w:t>
            </w:r>
          </w:p>
        </w:tc>
        <w:tc>
          <w:tcPr>
            <w:tcW w:w="646" w:type="pct"/>
            <w:vAlign w:val="center"/>
          </w:tcPr>
          <w:p w14:paraId="7886A86D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1.655</w:t>
            </w:r>
          </w:p>
        </w:tc>
        <w:tc>
          <w:tcPr>
            <w:tcW w:w="631" w:type="pct"/>
            <w:vAlign w:val="center"/>
          </w:tcPr>
          <w:p w14:paraId="60F84393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0.2781</w:t>
            </w:r>
          </w:p>
        </w:tc>
        <w:tc>
          <w:tcPr>
            <w:tcW w:w="672" w:type="pct"/>
            <w:vAlign w:val="center"/>
          </w:tcPr>
          <w:p w14:paraId="2F45407C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-80.085772   -52.2031    2177.816588</w:t>
            </w:r>
          </w:p>
        </w:tc>
        <w:tc>
          <w:tcPr>
            <w:tcW w:w="646" w:type="pct"/>
            <w:vAlign w:val="center"/>
          </w:tcPr>
          <w:p w14:paraId="0EC7A5F9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1.6944</w:t>
            </w:r>
          </w:p>
        </w:tc>
        <w:tc>
          <w:tcPr>
            <w:tcW w:w="369" w:type="pct"/>
            <w:vAlign w:val="center"/>
          </w:tcPr>
          <w:p w14:paraId="1C36FB87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0.3452</w:t>
            </w:r>
          </w:p>
        </w:tc>
      </w:tr>
    </w:tbl>
    <w:p w14:paraId="6154B5E7" w14:textId="77777777" w:rsidR="00243797" w:rsidRDefault="00000000">
      <w:pPr>
        <w:ind w:firstLine="420"/>
      </w:pPr>
      <w:r>
        <w:rPr>
          <w:rFonts w:hint="eastAsia"/>
        </w:rPr>
        <w:t>系统内部是根据目标数据和工具定位数据计算当前定位的偏差，当该偏差大于阈值时可提醒用户再次进行定位，修正定位结果。从当前的测试数据看出，定位偏差较大，经过分析发现，产生该误差的原因在于机械臂的手眼标定结果不够准确。此外采集目标数据和定位数据时均存在偏差。</w:t>
      </w:r>
    </w:p>
    <w:p w14:paraId="09D34E1D" w14:textId="77777777" w:rsidR="00243797" w:rsidRDefault="00000000">
      <w:pPr>
        <w:ind w:firstLine="420"/>
      </w:pPr>
      <w:r>
        <w:rPr>
          <w:rFonts w:hint="eastAsia"/>
        </w:rPr>
        <w:t>改进方法是修改手眼标定算法，采集更多的数据用于标定计算。</w:t>
      </w:r>
    </w:p>
    <w:p w14:paraId="0A68774B" w14:textId="77777777" w:rsidR="00243797" w:rsidRDefault="00000000">
      <w:pPr>
        <w:pStyle w:val="2"/>
      </w:pPr>
      <w:bookmarkStart w:id="72" w:name="_Toc3013"/>
      <w:r>
        <w:rPr>
          <w:rFonts w:hint="eastAsia"/>
        </w:rPr>
        <w:t>三维通道重建的误差</w:t>
      </w:r>
      <w:bookmarkEnd w:id="72"/>
    </w:p>
    <w:p w14:paraId="64B53A08" w14:textId="77777777" w:rsidR="00243797" w:rsidRDefault="0000000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793A2717" wp14:editId="46FA929E">
            <wp:extent cx="2402840" cy="2651125"/>
            <wp:effectExtent l="0" t="0" r="5080" b="63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15D79B95" wp14:editId="0B7850FD">
            <wp:extent cx="2632075" cy="2656840"/>
            <wp:effectExtent l="0" t="0" r="4445" b="1016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312E" w14:textId="77777777" w:rsidR="00243797" w:rsidRDefault="00000000">
      <w:pPr>
        <w:pStyle w:val="a4"/>
        <w:spacing w:line="360" w:lineRule="auto"/>
        <w:jc w:val="center"/>
      </w:pPr>
      <w:r>
        <w:t>图</w:t>
      </w:r>
      <w:r>
        <w:t xml:space="preserve"> </w:t>
      </w:r>
      <w:r>
        <w:rPr>
          <w:rFonts w:hint="eastAsia"/>
        </w:rPr>
        <w:t xml:space="preserve">10 </w:t>
      </w:r>
      <w:r>
        <w:rPr>
          <w:rFonts w:hint="eastAsia"/>
        </w:rPr>
        <w:t>通道编号（左）和</w:t>
      </w:r>
      <w:r>
        <w:rPr>
          <w:rFonts w:hint="eastAsia"/>
        </w:rPr>
        <w:t xml:space="preserve"> </w:t>
      </w:r>
      <w:r>
        <w:rPr>
          <w:rFonts w:hint="eastAsia"/>
        </w:rPr>
        <w:t>通道重建界面（右）</w:t>
      </w:r>
    </w:p>
    <w:tbl>
      <w:tblPr>
        <w:tblStyle w:val="a9"/>
        <w:tblW w:w="4998" w:type="pct"/>
        <w:tblLook w:val="04A0" w:firstRow="1" w:lastRow="0" w:firstColumn="1" w:lastColumn="0" w:noHBand="0" w:noVBand="1"/>
      </w:tblPr>
      <w:tblGrid>
        <w:gridCol w:w="898"/>
        <w:gridCol w:w="2398"/>
        <w:gridCol w:w="2537"/>
        <w:gridCol w:w="1450"/>
        <w:gridCol w:w="1096"/>
      </w:tblGrid>
      <w:tr w:rsidR="00243797" w14:paraId="06EF5732" w14:textId="77777777">
        <w:trPr>
          <w:trHeight w:val="769"/>
        </w:trPr>
        <w:tc>
          <w:tcPr>
            <w:tcW w:w="536" w:type="pct"/>
            <w:vAlign w:val="center"/>
          </w:tcPr>
          <w:p w14:paraId="2BEB773F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430" w:type="pct"/>
            <w:vAlign w:val="center"/>
          </w:tcPr>
          <w:p w14:paraId="034A74F2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重建数据</w:t>
            </w:r>
          </w:p>
        </w:tc>
        <w:tc>
          <w:tcPr>
            <w:tcW w:w="1513" w:type="pct"/>
            <w:vAlign w:val="center"/>
          </w:tcPr>
          <w:p w14:paraId="5A751F36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探针数据</w:t>
            </w:r>
          </w:p>
        </w:tc>
        <w:tc>
          <w:tcPr>
            <w:tcW w:w="865" w:type="pct"/>
            <w:vAlign w:val="center"/>
          </w:tcPr>
          <w:p w14:paraId="5A3B3668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距离偏差（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654" w:type="pct"/>
            <w:vAlign w:val="center"/>
          </w:tcPr>
          <w:p w14:paraId="2CA311D1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角度偏差</w:t>
            </w:r>
            <w:r>
              <w:rPr>
                <w:rFonts w:hint="eastAsia"/>
              </w:rPr>
              <w:lastRenderedPageBreak/>
              <w:t>（°）</w:t>
            </w:r>
          </w:p>
        </w:tc>
      </w:tr>
      <w:tr w:rsidR="00243797" w14:paraId="74B89A08" w14:textId="77777777">
        <w:trPr>
          <w:trHeight w:val="126"/>
        </w:trPr>
        <w:tc>
          <w:tcPr>
            <w:tcW w:w="536" w:type="pct"/>
            <w:vAlign w:val="center"/>
          </w:tcPr>
          <w:p w14:paraId="26F0CB98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lastRenderedPageBreak/>
              <w:t>1</w:t>
            </w:r>
          </w:p>
        </w:tc>
        <w:tc>
          <w:tcPr>
            <w:tcW w:w="1430" w:type="pct"/>
            <w:vAlign w:val="center"/>
          </w:tcPr>
          <w:p w14:paraId="7EBF430F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-73.8848,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-58.3215,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2183.63</w:t>
            </w:r>
          </w:p>
        </w:tc>
        <w:tc>
          <w:tcPr>
            <w:tcW w:w="1513" w:type="pct"/>
            <w:vAlign w:val="center"/>
          </w:tcPr>
          <w:p w14:paraId="0A7C832C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 w:themeColor="text1"/>
              </w:rPr>
            </w:pPr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-73.884799999999998, -58.422236406428858, 2182.0577372561115</w:t>
            </w:r>
          </w:p>
        </w:tc>
        <w:tc>
          <w:tcPr>
            <w:tcW w:w="865" w:type="pct"/>
            <w:vAlign w:val="center"/>
          </w:tcPr>
          <w:p w14:paraId="65C0F80A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1.57548</w:t>
            </w:r>
          </w:p>
        </w:tc>
        <w:tc>
          <w:tcPr>
            <w:tcW w:w="654" w:type="pct"/>
            <w:vAlign w:val="center"/>
          </w:tcPr>
          <w:p w14:paraId="36F8754B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3.570</w:t>
            </w:r>
          </w:p>
        </w:tc>
      </w:tr>
      <w:tr w:rsidR="00243797" w14:paraId="18F5466A" w14:textId="77777777">
        <w:tc>
          <w:tcPr>
            <w:tcW w:w="536" w:type="pct"/>
            <w:vAlign w:val="center"/>
          </w:tcPr>
          <w:p w14:paraId="68FA124D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430" w:type="pct"/>
            <w:vAlign w:val="center"/>
          </w:tcPr>
          <w:p w14:paraId="5C9CF54E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-72.0194,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-52.3423,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2152.62</w:t>
            </w:r>
          </w:p>
        </w:tc>
        <w:tc>
          <w:tcPr>
            <w:tcW w:w="1513" w:type="pct"/>
            <w:vAlign w:val="center"/>
          </w:tcPr>
          <w:p w14:paraId="0C7B894E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-70.444428853631649, -52.342300000000002, 2151.3490374008816</w:t>
            </w:r>
          </w:p>
        </w:tc>
        <w:tc>
          <w:tcPr>
            <w:tcW w:w="865" w:type="pct"/>
            <w:vAlign w:val="center"/>
          </w:tcPr>
          <w:p w14:paraId="7A4F3240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2.0238</w:t>
            </w:r>
          </w:p>
        </w:tc>
        <w:tc>
          <w:tcPr>
            <w:tcW w:w="654" w:type="pct"/>
            <w:vAlign w:val="center"/>
          </w:tcPr>
          <w:p w14:paraId="4B47B4F0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4.264</w:t>
            </w:r>
          </w:p>
        </w:tc>
      </w:tr>
      <w:tr w:rsidR="00243797" w14:paraId="024C09C4" w14:textId="77777777">
        <w:tc>
          <w:tcPr>
            <w:tcW w:w="536" w:type="pct"/>
            <w:vAlign w:val="center"/>
          </w:tcPr>
          <w:p w14:paraId="149B0137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430" w:type="pct"/>
            <w:vAlign w:val="center"/>
          </w:tcPr>
          <w:p w14:paraId="198A5102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-71.0682,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-51.7299,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2121.18</w:t>
            </w:r>
          </w:p>
        </w:tc>
        <w:tc>
          <w:tcPr>
            <w:tcW w:w="1513" w:type="pct"/>
            <w:vAlign w:val="center"/>
          </w:tcPr>
          <w:p w14:paraId="6A526BC7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-69.76007384073381, -51.729900000000001, 2119.3487344773584</w:t>
            </w:r>
          </w:p>
        </w:tc>
        <w:tc>
          <w:tcPr>
            <w:tcW w:w="865" w:type="pct"/>
            <w:vAlign w:val="center"/>
          </w:tcPr>
          <w:p w14:paraId="76FD9804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2.2504</w:t>
            </w:r>
          </w:p>
        </w:tc>
        <w:tc>
          <w:tcPr>
            <w:tcW w:w="654" w:type="pct"/>
            <w:vAlign w:val="center"/>
          </w:tcPr>
          <w:p w14:paraId="79BDD2C7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2.582</w:t>
            </w:r>
          </w:p>
        </w:tc>
      </w:tr>
      <w:tr w:rsidR="00243797" w14:paraId="490DAB0F" w14:textId="77777777">
        <w:tc>
          <w:tcPr>
            <w:tcW w:w="536" w:type="pct"/>
            <w:vAlign w:val="center"/>
          </w:tcPr>
          <w:p w14:paraId="3A1F6637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430" w:type="pct"/>
            <w:vAlign w:val="center"/>
          </w:tcPr>
          <w:p w14:paraId="61A126C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-68.0321,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-49.8998,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2118.58</w:t>
            </w:r>
          </w:p>
        </w:tc>
        <w:tc>
          <w:tcPr>
            <w:tcW w:w="1513" w:type="pct"/>
            <w:vAlign w:val="center"/>
          </w:tcPr>
          <w:p w14:paraId="7E5A3047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-67.116218846753569, -49.899799999999999, 2117.7753789929088</w:t>
            </w:r>
          </w:p>
        </w:tc>
        <w:tc>
          <w:tcPr>
            <w:tcW w:w="865" w:type="pct"/>
            <w:vAlign w:val="center"/>
          </w:tcPr>
          <w:p w14:paraId="64FB21A1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1.2191</w:t>
            </w:r>
          </w:p>
        </w:tc>
        <w:tc>
          <w:tcPr>
            <w:tcW w:w="654" w:type="pct"/>
            <w:vAlign w:val="center"/>
          </w:tcPr>
          <w:p w14:paraId="114617D9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2.032</w:t>
            </w:r>
          </w:p>
        </w:tc>
      </w:tr>
      <w:tr w:rsidR="00243797" w14:paraId="3A938BED" w14:textId="77777777">
        <w:tc>
          <w:tcPr>
            <w:tcW w:w="536" w:type="pct"/>
            <w:vAlign w:val="center"/>
          </w:tcPr>
          <w:p w14:paraId="2C684660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430" w:type="pct"/>
            <w:vAlign w:val="center"/>
          </w:tcPr>
          <w:p w14:paraId="3760A83E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-67.6553,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-49.7287,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2154.26</w:t>
            </w:r>
          </w:p>
        </w:tc>
        <w:tc>
          <w:tcPr>
            <w:tcW w:w="1513" w:type="pct"/>
            <w:vAlign w:val="center"/>
          </w:tcPr>
          <w:p w14:paraId="1223246C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-65.172306101384649, -49.728700000000003, 2153.4186203191016</w:t>
            </w:r>
          </w:p>
        </w:tc>
        <w:tc>
          <w:tcPr>
            <w:tcW w:w="865" w:type="pct"/>
            <w:vAlign w:val="center"/>
          </w:tcPr>
          <w:p w14:paraId="69390B2A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2.6216</w:t>
            </w:r>
          </w:p>
        </w:tc>
        <w:tc>
          <w:tcPr>
            <w:tcW w:w="654" w:type="pct"/>
            <w:vAlign w:val="center"/>
          </w:tcPr>
          <w:p w14:paraId="4C6E327C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1.612</w:t>
            </w:r>
          </w:p>
        </w:tc>
      </w:tr>
      <w:tr w:rsidR="00243797" w14:paraId="755E8BB1" w14:textId="77777777">
        <w:tc>
          <w:tcPr>
            <w:tcW w:w="536" w:type="pct"/>
            <w:vAlign w:val="center"/>
          </w:tcPr>
          <w:p w14:paraId="496BC483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430" w:type="pct"/>
            <w:vAlign w:val="center"/>
          </w:tcPr>
          <w:p w14:paraId="465E9F05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-50.9164,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-59.9261,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2182.18</w:t>
            </w:r>
          </w:p>
        </w:tc>
        <w:tc>
          <w:tcPr>
            <w:tcW w:w="1513" w:type="pct"/>
            <w:vAlign w:val="center"/>
          </w:tcPr>
          <w:p w14:paraId="37075CF5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-50.916400000000003, -58.13810083842462, 2182.3789758030507</w:t>
            </w:r>
          </w:p>
        </w:tc>
        <w:tc>
          <w:tcPr>
            <w:tcW w:w="865" w:type="pct"/>
            <w:vAlign w:val="center"/>
          </w:tcPr>
          <w:p w14:paraId="3085EA30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1.7990</w:t>
            </w:r>
          </w:p>
        </w:tc>
        <w:tc>
          <w:tcPr>
            <w:tcW w:w="654" w:type="pct"/>
            <w:vAlign w:val="center"/>
          </w:tcPr>
          <w:p w14:paraId="1C75FC58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2.684</w:t>
            </w:r>
          </w:p>
        </w:tc>
      </w:tr>
      <w:tr w:rsidR="00243797" w14:paraId="63053BEC" w14:textId="77777777">
        <w:tc>
          <w:tcPr>
            <w:tcW w:w="536" w:type="pct"/>
            <w:vAlign w:val="center"/>
          </w:tcPr>
          <w:p w14:paraId="4721E954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430" w:type="pct"/>
            <w:vAlign w:val="center"/>
          </w:tcPr>
          <w:p w14:paraId="7B01283C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-37.7489,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-85.0911,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2206.17,</w:t>
            </w:r>
          </w:p>
        </w:tc>
        <w:tc>
          <w:tcPr>
            <w:tcW w:w="1513" w:type="pct"/>
            <w:vAlign w:val="center"/>
          </w:tcPr>
          <w:p w14:paraId="76717523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-36.698388234176292, -85.091099999999997, 2204.9851492963353</w:t>
            </w:r>
          </w:p>
        </w:tc>
        <w:tc>
          <w:tcPr>
            <w:tcW w:w="865" w:type="pct"/>
            <w:vAlign w:val="center"/>
          </w:tcPr>
          <w:p w14:paraId="79A7BCC4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1.5834</w:t>
            </w:r>
          </w:p>
        </w:tc>
        <w:tc>
          <w:tcPr>
            <w:tcW w:w="654" w:type="pct"/>
            <w:vAlign w:val="center"/>
          </w:tcPr>
          <w:p w14:paraId="3301B18D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2.230</w:t>
            </w:r>
          </w:p>
        </w:tc>
      </w:tr>
      <w:tr w:rsidR="00243797" w14:paraId="6F1558BB" w14:textId="77777777">
        <w:tc>
          <w:tcPr>
            <w:tcW w:w="536" w:type="pct"/>
            <w:vAlign w:val="center"/>
          </w:tcPr>
          <w:p w14:paraId="5AD8B46F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430" w:type="pct"/>
            <w:vAlign w:val="center"/>
          </w:tcPr>
          <w:p w14:paraId="468EEF26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-39.3221,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-75.4935,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2232.05</w:t>
            </w:r>
          </w:p>
        </w:tc>
        <w:tc>
          <w:tcPr>
            <w:tcW w:w="1513" w:type="pct"/>
            <w:vAlign w:val="center"/>
          </w:tcPr>
          <w:p w14:paraId="74796310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-38.01285398226161, -75.493499999999997, 2232.8717090767518</w:t>
            </w:r>
          </w:p>
        </w:tc>
        <w:tc>
          <w:tcPr>
            <w:tcW w:w="865" w:type="pct"/>
            <w:vAlign w:val="center"/>
          </w:tcPr>
          <w:p w14:paraId="6FDA49FB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1.545</w:t>
            </w:r>
          </w:p>
        </w:tc>
        <w:tc>
          <w:tcPr>
            <w:tcW w:w="654" w:type="pct"/>
            <w:vAlign w:val="center"/>
          </w:tcPr>
          <w:p w14:paraId="2455150D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0.8257</w:t>
            </w:r>
          </w:p>
        </w:tc>
      </w:tr>
    </w:tbl>
    <w:p w14:paraId="20F9E2F0" w14:textId="77777777" w:rsidR="00243797" w:rsidRDefault="00000000">
      <w:pPr>
        <w:ind w:firstLine="420"/>
      </w:pPr>
      <w:r>
        <w:rPr>
          <w:rFonts w:hint="eastAsia"/>
        </w:rPr>
        <w:t>上述通道中</w:t>
      </w:r>
      <w:r>
        <w:rPr>
          <w:rFonts w:hint="eastAsia"/>
        </w:rPr>
        <w:t>1-6</w:t>
      </w:r>
      <w:r>
        <w:rPr>
          <w:rFonts w:hint="eastAsia"/>
        </w:rPr>
        <w:t>采用正位</w:t>
      </w:r>
      <w:r>
        <w:rPr>
          <w:rFonts w:hint="eastAsia"/>
        </w:rPr>
        <w:t>+</w:t>
      </w:r>
      <w:r>
        <w:rPr>
          <w:rFonts w:hint="eastAsia"/>
        </w:rPr>
        <w:t>斜位重建获得，</w:t>
      </w:r>
      <w:r>
        <w:rPr>
          <w:rFonts w:hint="eastAsia"/>
        </w:rPr>
        <w:t>7-8</w:t>
      </w:r>
      <w:r>
        <w:rPr>
          <w:rFonts w:hint="eastAsia"/>
        </w:rPr>
        <w:t>采用正位</w:t>
      </w:r>
      <w:r>
        <w:rPr>
          <w:rFonts w:hint="eastAsia"/>
        </w:rPr>
        <w:t>+</w:t>
      </w:r>
      <w:r>
        <w:rPr>
          <w:rFonts w:hint="eastAsia"/>
        </w:rPr>
        <w:t>侧位重建获得，根据</w:t>
      </w:r>
      <w:r>
        <w:rPr>
          <w:rFonts w:hint="eastAsia"/>
        </w:rPr>
        <w:t>5.2</w:t>
      </w:r>
      <w:r>
        <w:rPr>
          <w:rFonts w:hint="eastAsia"/>
        </w:rPr>
        <w:t>误差计算方法得出距离偏差和角度偏差。采用不适宜的图像进行重建，会得到错误或精度不达标的重建结果。</w:t>
      </w:r>
    </w:p>
    <w:p w14:paraId="2D83E555" w14:textId="77777777" w:rsidR="00243797" w:rsidRDefault="00000000">
      <w:pPr>
        <w:ind w:firstLine="420"/>
      </w:pPr>
      <w:r>
        <w:rPr>
          <w:rFonts w:hint="eastAsia"/>
        </w:rPr>
        <w:t>后续需要对特定的手术类型确定固定的图像拍摄方式，以得到高精度的重建通道。</w:t>
      </w:r>
    </w:p>
    <w:p w14:paraId="3801C70B" w14:textId="77777777" w:rsidR="00243797" w:rsidRDefault="00000000">
      <w:pPr>
        <w:pStyle w:val="2"/>
      </w:pPr>
      <w:bookmarkStart w:id="73" w:name="_Toc19160"/>
      <w:r>
        <w:rPr>
          <w:rFonts w:hint="eastAsia"/>
        </w:rPr>
        <w:t>整机定位误差</w:t>
      </w:r>
      <w:bookmarkEnd w:id="73"/>
    </w:p>
    <w:p w14:paraId="373DD0AE" w14:textId="77777777" w:rsidR="00243797" w:rsidRDefault="00000000">
      <w:pPr>
        <w:ind w:firstLine="420"/>
      </w:pPr>
      <w:r>
        <w:rPr>
          <w:rFonts w:hint="eastAsia"/>
        </w:rPr>
        <w:t>第一次测试：</w:t>
      </w:r>
    </w:p>
    <w:tbl>
      <w:tblPr>
        <w:tblStyle w:val="a9"/>
        <w:tblW w:w="5000" w:type="pct"/>
        <w:tblLayout w:type="fixed"/>
        <w:tblLook w:val="04A0" w:firstRow="1" w:lastRow="0" w:firstColumn="1" w:lastColumn="0" w:noHBand="0" w:noVBand="1"/>
      </w:tblPr>
      <w:tblGrid>
        <w:gridCol w:w="383"/>
        <w:gridCol w:w="3186"/>
        <w:gridCol w:w="2409"/>
        <w:gridCol w:w="1194"/>
        <w:gridCol w:w="1210"/>
      </w:tblGrid>
      <w:tr w:rsidR="00243797" w14:paraId="2F2A4331" w14:textId="77777777">
        <w:trPr>
          <w:trHeight w:val="531"/>
        </w:trPr>
        <w:tc>
          <w:tcPr>
            <w:tcW w:w="228" w:type="pct"/>
            <w:vAlign w:val="center"/>
          </w:tcPr>
          <w:p w14:paraId="597B7B53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编</w:t>
            </w:r>
            <w:r>
              <w:rPr>
                <w:rFonts w:hint="eastAsia"/>
              </w:rPr>
              <w:lastRenderedPageBreak/>
              <w:t>号</w:t>
            </w:r>
          </w:p>
        </w:tc>
        <w:tc>
          <w:tcPr>
            <w:tcW w:w="1899" w:type="pct"/>
            <w:vAlign w:val="center"/>
          </w:tcPr>
          <w:p w14:paraId="7137105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lastRenderedPageBreak/>
              <w:t>探针数据</w:t>
            </w:r>
          </w:p>
        </w:tc>
        <w:tc>
          <w:tcPr>
            <w:tcW w:w="1437" w:type="pct"/>
            <w:vAlign w:val="center"/>
          </w:tcPr>
          <w:p w14:paraId="687BD198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通道重建数据</w:t>
            </w:r>
          </w:p>
        </w:tc>
        <w:tc>
          <w:tcPr>
            <w:tcW w:w="712" w:type="pct"/>
            <w:vAlign w:val="center"/>
          </w:tcPr>
          <w:p w14:paraId="7124A030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距离偏</w:t>
            </w:r>
            <w:r>
              <w:rPr>
                <w:rFonts w:hint="eastAsia"/>
              </w:rPr>
              <w:lastRenderedPageBreak/>
              <w:t>差（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722" w:type="pct"/>
            <w:vAlign w:val="center"/>
          </w:tcPr>
          <w:p w14:paraId="252247D3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lastRenderedPageBreak/>
              <w:t>角度偏</w:t>
            </w:r>
            <w:r>
              <w:rPr>
                <w:rFonts w:hint="eastAsia"/>
              </w:rPr>
              <w:lastRenderedPageBreak/>
              <w:t>差（°）</w:t>
            </w:r>
          </w:p>
        </w:tc>
      </w:tr>
      <w:tr w:rsidR="00243797" w14:paraId="29ECFEEF" w14:textId="77777777">
        <w:trPr>
          <w:trHeight w:val="126"/>
        </w:trPr>
        <w:tc>
          <w:tcPr>
            <w:tcW w:w="228" w:type="pct"/>
            <w:vAlign w:val="center"/>
          </w:tcPr>
          <w:p w14:paraId="03608AF7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lastRenderedPageBreak/>
              <w:t>1</w:t>
            </w:r>
          </w:p>
        </w:tc>
        <w:tc>
          <w:tcPr>
            <w:tcW w:w="1899" w:type="pct"/>
            <w:vAlign w:val="center"/>
          </w:tcPr>
          <w:p w14:paraId="29BFE93E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eastAsiaTheme="minorEastAsia" w:hint="default"/>
                <w:color w:val="000000" w:themeColor="text1"/>
              </w:rPr>
            </w:pPr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-176.893,64.927,2036.13,0.851288,0.</w:t>
            </w:r>
            <w:proofErr w:type="gramStart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457881,-</w:t>
            </w:r>
            <w:proofErr w:type="gramEnd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0.0619174,-0.248636</w:t>
            </w:r>
          </w:p>
        </w:tc>
        <w:tc>
          <w:tcPr>
            <w:tcW w:w="1437" w:type="pct"/>
            <w:vAlign w:val="center"/>
          </w:tcPr>
          <w:p w14:paraId="4263BC40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 w:themeColor="text1"/>
              </w:rPr>
            </w:pPr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-202.481,80.1131,2040.</w:t>
            </w:r>
            <w:proofErr w:type="gramStart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47,-</w:t>
            </w:r>
            <w:proofErr w:type="gramEnd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176.951,65.9126,2037.45</w:t>
            </w:r>
          </w:p>
        </w:tc>
        <w:tc>
          <w:tcPr>
            <w:tcW w:w="712" w:type="pct"/>
            <w:vAlign w:val="center"/>
          </w:tcPr>
          <w:p w14:paraId="0739BD18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1.28</w:t>
            </w:r>
          </w:p>
        </w:tc>
        <w:tc>
          <w:tcPr>
            <w:tcW w:w="722" w:type="pct"/>
            <w:vAlign w:val="center"/>
          </w:tcPr>
          <w:p w14:paraId="4D17ED07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1.132</w:t>
            </w:r>
          </w:p>
        </w:tc>
      </w:tr>
      <w:tr w:rsidR="00243797" w14:paraId="36E517E4" w14:textId="77777777">
        <w:tc>
          <w:tcPr>
            <w:tcW w:w="228" w:type="pct"/>
            <w:vAlign w:val="center"/>
          </w:tcPr>
          <w:p w14:paraId="03FCE50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99" w:type="pct"/>
            <w:vAlign w:val="center"/>
          </w:tcPr>
          <w:p w14:paraId="17EBEF7A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-180.11,72.4159,2034.79,0.96013,0.099421,0.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0456002,-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0.257269</w:t>
            </w:r>
          </w:p>
        </w:tc>
        <w:tc>
          <w:tcPr>
            <w:tcW w:w="1437" w:type="pct"/>
            <w:vAlign w:val="center"/>
          </w:tcPr>
          <w:p w14:paraId="514EE74C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-204.876,85.5816,2037.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73,-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180.762,72.1003,2034.19</w:t>
            </w:r>
          </w:p>
        </w:tc>
        <w:tc>
          <w:tcPr>
            <w:tcW w:w="712" w:type="pct"/>
            <w:vAlign w:val="center"/>
          </w:tcPr>
          <w:p w14:paraId="5B0C2F7E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1.27763</w:t>
            </w:r>
          </w:p>
        </w:tc>
        <w:tc>
          <w:tcPr>
            <w:tcW w:w="722" w:type="pct"/>
            <w:vAlign w:val="center"/>
          </w:tcPr>
          <w:p w14:paraId="7D86C94A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0.68</w:t>
            </w:r>
          </w:p>
        </w:tc>
      </w:tr>
      <w:tr w:rsidR="00243797" w14:paraId="2A4EE0A7" w14:textId="77777777">
        <w:tc>
          <w:tcPr>
            <w:tcW w:w="227" w:type="pct"/>
            <w:vAlign w:val="center"/>
          </w:tcPr>
          <w:p w14:paraId="0DD250FC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900" w:type="pct"/>
            <w:vAlign w:val="center"/>
          </w:tcPr>
          <w:p w14:paraId="58798E24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-188.734,52.9131,2068.58,0.860212,0.0812053,0.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0443217,-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0.501475</w:t>
            </w:r>
          </w:p>
        </w:tc>
        <w:tc>
          <w:tcPr>
            <w:tcW w:w="1437" w:type="pct"/>
            <w:vAlign w:val="center"/>
          </w:tcPr>
          <w:p w14:paraId="4A4ED691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-205.681,79.7735,2073.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15,-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191.129,54.6702,2068.77</w:t>
            </w:r>
          </w:p>
        </w:tc>
        <w:tc>
          <w:tcPr>
            <w:tcW w:w="712" w:type="pct"/>
            <w:vAlign w:val="center"/>
          </w:tcPr>
          <w:p w14:paraId="4D8A4A32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2.6806</w:t>
            </w:r>
          </w:p>
        </w:tc>
        <w:tc>
          <w:tcPr>
            <w:tcW w:w="722" w:type="pct"/>
            <w:vAlign w:val="center"/>
          </w:tcPr>
          <w:p w14:paraId="4D4D51F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0.5090</w:t>
            </w:r>
          </w:p>
        </w:tc>
      </w:tr>
      <w:tr w:rsidR="00243797" w14:paraId="034465E3" w14:textId="77777777">
        <w:tc>
          <w:tcPr>
            <w:tcW w:w="227" w:type="pct"/>
            <w:vAlign w:val="center"/>
          </w:tcPr>
          <w:p w14:paraId="2F0D31AC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900" w:type="pct"/>
            <w:vAlign w:val="center"/>
          </w:tcPr>
          <w:p w14:paraId="28376682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-222.627,37.5372,2105.25,0.563744,0.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061845,-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0.102683,-0.817192</w:t>
            </w:r>
          </w:p>
        </w:tc>
        <w:tc>
          <w:tcPr>
            <w:tcW w:w="1437" w:type="pct"/>
            <w:vAlign w:val="center"/>
          </w:tcPr>
          <w:p w14:paraId="70644697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-209.596,75.9354,2105.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83,-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223.336,38.5976,2106.5</w:t>
            </w:r>
          </w:p>
        </w:tc>
        <w:tc>
          <w:tcPr>
            <w:tcW w:w="712" w:type="pct"/>
            <w:vAlign w:val="center"/>
          </w:tcPr>
          <w:p w14:paraId="51F505FE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4.4173</w:t>
            </w:r>
          </w:p>
        </w:tc>
        <w:tc>
          <w:tcPr>
            <w:tcW w:w="722" w:type="pct"/>
            <w:vAlign w:val="center"/>
          </w:tcPr>
          <w:p w14:paraId="3FF3B3C5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0.707</w:t>
            </w:r>
          </w:p>
        </w:tc>
      </w:tr>
      <w:tr w:rsidR="00243797" w14:paraId="3864255E" w14:textId="77777777">
        <w:tc>
          <w:tcPr>
            <w:tcW w:w="227" w:type="pct"/>
            <w:vAlign w:val="center"/>
          </w:tcPr>
          <w:p w14:paraId="7205565B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900" w:type="pct"/>
            <w:vAlign w:val="center"/>
          </w:tcPr>
          <w:p w14:paraId="51CED74C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-168.498,66.7178,2035.12,0.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95259,-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0.0294091,0.0723728,-0.294028</w:t>
            </w:r>
          </w:p>
        </w:tc>
        <w:tc>
          <w:tcPr>
            <w:tcW w:w="1437" w:type="pct"/>
            <w:vAlign w:val="center"/>
          </w:tcPr>
          <w:p w14:paraId="07266125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-192.619,79.4137,2040.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28,-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167.143,61.7774,2035.98</w:t>
            </w:r>
          </w:p>
        </w:tc>
        <w:tc>
          <w:tcPr>
            <w:tcW w:w="712" w:type="pct"/>
            <w:vAlign w:val="center"/>
          </w:tcPr>
          <w:p w14:paraId="66697672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4.285</w:t>
            </w:r>
          </w:p>
        </w:tc>
        <w:tc>
          <w:tcPr>
            <w:tcW w:w="722" w:type="pct"/>
            <w:vAlign w:val="center"/>
          </w:tcPr>
          <w:p w14:paraId="76F1E17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0.9756</w:t>
            </w:r>
          </w:p>
        </w:tc>
      </w:tr>
      <w:tr w:rsidR="00243797" w14:paraId="6E25740C" w14:textId="77777777">
        <w:tc>
          <w:tcPr>
            <w:tcW w:w="227" w:type="pct"/>
            <w:vAlign w:val="center"/>
          </w:tcPr>
          <w:p w14:paraId="74FA6063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900" w:type="pct"/>
            <w:vAlign w:val="center"/>
          </w:tcPr>
          <w:p w14:paraId="44509C9E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-271.983,56.2731,2035.47,0.86444,0.0384521,0.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0319615,-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0.500244</w:t>
            </w:r>
          </w:p>
        </w:tc>
        <w:tc>
          <w:tcPr>
            <w:tcW w:w="1437" w:type="pct"/>
            <w:vAlign w:val="center"/>
          </w:tcPr>
          <w:p w14:paraId="63952D64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-297.977,97.7989,2041.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95,-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274.566,57.6245,2037.35</w:t>
            </w:r>
          </w:p>
        </w:tc>
        <w:tc>
          <w:tcPr>
            <w:tcW w:w="712" w:type="pct"/>
            <w:vAlign w:val="center"/>
          </w:tcPr>
          <w:p w14:paraId="6CFB46E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3.874</w:t>
            </w:r>
          </w:p>
        </w:tc>
        <w:tc>
          <w:tcPr>
            <w:tcW w:w="722" w:type="pct"/>
            <w:vAlign w:val="center"/>
          </w:tcPr>
          <w:p w14:paraId="7EDC8D4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0.370</w:t>
            </w:r>
          </w:p>
        </w:tc>
      </w:tr>
    </w:tbl>
    <w:p w14:paraId="2DE1EFAA" w14:textId="77777777" w:rsidR="00243797" w:rsidRDefault="00000000">
      <w:r>
        <w:rPr>
          <w:rFonts w:hint="eastAsia"/>
        </w:rPr>
        <w:br w:type="page"/>
      </w:r>
    </w:p>
    <w:p w14:paraId="4FB4179C" w14:textId="77777777" w:rsidR="00243797" w:rsidRDefault="00000000">
      <w:pPr>
        <w:ind w:firstLine="420"/>
      </w:pPr>
      <w:r>
        <w:rPr>
          <w:rFonts w:hint="eastAsia"/>
        </w:rPr>
        <w:lastRenderedPageBreak/>
        <w:t>第二次测试：</w:t>
      </w:r>
    </w:p>
    <w:tbl>
      <w:tblPr>
        <w:tblStyle w:val="a9"/>
        <w:tblW w:w="5000" w:type="pct"/>
        <w:tblLayout w:type="fixed"/>
        <w:tblLook w:val="04A0" w:firstRow="1" w:lastRow="0" w:firstColumn="1" w:lastColumn="0" w:noHBand="0" w:noVBand="1"/>
      </w:tblPr>
      <w:tblGrid>
        <w:gridCol w:w="376"/>
        <w:gridCol w:w="3175"/>
        <w:gridCol w:w="2454"/>
        <w:gridCol w:w="1158"/>
        <w:gridCol w:w="1219"/>
      </w:tblGrid>
      <w:tr w:rsidR="00243797" w14:paraId="250DFE4C" w14:textId="77777777">
        <w:tc>
          <w:tcPr>
            <w:tcW w:w="224" w:type="pct"/>
            <w:vAlign w:val="center"/>
          </w:tcPr>
          <w:p w14:paraId="4AFAA71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893" w:type="pct"/>
            <w:vAlign w:val="center"/>
          </w:tcPr>
          <w:p w14:paraId="0CEA15E0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探针数据</w:t>
            </w:r>
          </w:p>
        </w:tc>
        <w:tc>
          <w:tcPr>
            <w:tcW w:w="1463" w:type="pct"/>
            <w:vAlign w:val="center"/>
          </w:tcPr>
          <w:p w14:paraId="0B55DC0A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通道重建数据</w:t>
            </w:r>
          </w:p>
        </w:tc>
        <w:tc>
          <w:tcPr>
            <w:tcW w:w="691" w:type="pct"/>
            <w:vAlign w:val="center"/>
          </w:tcPr>
          <w:p w14:paraId="77E71EC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距离偏差（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727" w:type="pct"/>
            <w:vAlign w:val="center"/>
          </w:tcPr>
          <w:p w14:paraId="7895C75C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角度偏差（°）</w:t>
            </w:r>
          </w:p>
        </w:tc>
      </w:tr>
      <w:tr w:rsidR="00243797" w14:paraId="629A0AA3" w14:textId="77777777">
        <w:tc>
          <w:tcPr>
            <w:tcW w:w="224" w:type="pct"/>
            <w:vAlign w:val="center"/>
          </w:tcPr>
          <w:p w14:paraId="24E1766A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93" w:type="pct"/>
            <w:vAlign w:val="center"/>
          </w:tcPr>
          <w:p w14:paraId="78887AF3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-35.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7116,-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135.563,2176.7,0.700678,0.120022,0.253606,-0.655994</w:t>
            </w:r>
          </w:p>
        </w:tc>
        <w:tc>
          <w:tcPr>
            <w:tcW w:w="1463" w:type="pct"/>
            <w:vAlign w:val="center"/>
          </w:tcPr>
          <w:p w14:paraId="26E1B031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-37.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7489,-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85.0911,2206.17,-37.3274,-113.958,2188.72</w:t>
            </w:r>
          </w:p>
        </w:tc>
        <w:tc>
          <w:tcPr>
            <w:tcW w:w="691" w:type="pct"/>
            <w:vAlign w:val="center"/>
          </w:tcPr>
          <w:p w14:paraId="3B3121A4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1.565</w:t>
            </w:r>
          </w:p>
        </w:tc>
        <w:tc>
          <w:tcPr>
            <w:tcW w:w="727" w:type="pct"/>
            <w:vAlign w:val="center"/>
          </w:tcPr>
          <w:p w14:paraId="66E4623F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0.3135</w:t>
            </w:r>
          </w:p>
        </w:tc>
      </w:tr>
      <w:tr w:rsidR="00243797" w14:paraId="2A574C91" w14:textId="77777777">
        <w:tc>
          <w:tcPr>
            <w:tcW w:w="224" w:type="pct"/>
            <w:vAlign w:val="center"/>
          </w:tcPr>
          <w:p w14:paraId="4A9703C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93" w:type="pct"/>
            <w:vAlign w:val="center"/>
          </w:tcPr>
          <w:p w14:paraId="1E79C197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-38.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9211,-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147.554,2258.36,0.695643,-0.0812423,-0.160626,-0.695471</w:t>
            </w:r>
          </w:p>
        </w:tc>
        <w:tc>
          <w:tcPr>
            <w:tcW w:w="1463" w:type="pct"/>
            <w:vAlign w:val="center"/>
          </w:tcPr>
          <w:p w14:paraId="400489D5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-39.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3221,-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75.4935,2232.05,-39.8062,-107.067,2243.38</w:t>
            </w:r>
          </w:p>
        </w:tc>
        <w:tc>
          <w:tcPr>
            <w:tcW w:w="691" w:type="pct"/>
            <w:vAlign w:val="center"/>
          </w:tcPr>
          <w:p w14:paraId="09289144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1.934</w:t>
            </w:r>
          </w:p>
        </w:tc>
        <w:tc>
          <w:tcPr>
            <w:tcW w:w="727" w:type="pct"/>
            <w:vAlign w:val="center"/>
          </w:tcPr>
          <w:p w14:paraId="74598BD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0.270</w:t>
            </w:r>
          </w:p>
        </w:tc>
      </w:tr>
      <w:tr w:rsidR="00243797" w14:paraId="6369FF6F" w14:textId="77777777">
        <w:tc>
          <w:tcPr>
            <w:tcW w:w="224" w:type="pct"/>
            <w:vAlign w:val="center"/>
          </w:tcPr>
          <w:p w14:paraId="722121D3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93" w:type="pct"/>
            <w:vAlign w:val="center"/>
          </w:tcPr>
          <w:p w14:paraId="7C1BA2F8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-61.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3384,-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151.522,2164.68,0.671787,0.198779,0.174541,-0.691899</w:t>
            </w:r>
          </w:p>
        </w:tc>
        <w:tc>
          <w:tcPr>
            <w:tcW w:w="1463" w:type="pct"/>
            <w:vAlign w:val="center"/>
          </w:tcPr>
          <w:p w14:paraId="4B4805F2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-63.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16,-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89.2046,2204.29,-63.2658,-114.36,2188.75</w:t>
            </w:r>
          </w:p>
        </w:tc>
        <w:tc>
          <w:tcPr>
            <w:tcW w:w="691" w:type="pct"/>
            <w:vAlign w:val="center"/>
          </w:tcPr>
          <w:p w14:paraId="2518E683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4.147</w:t>
            </w:r>
          </w:p>
        </w:tc>
        <w:tc>
          <w:tcPr>
            <w:tcW w:w="727" w:type="pct"/>
            <w:vAlign w:val="center"/>
          </w:tcPr>
          <w:p w14:paraId="47500203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1.360</w:t>
            </w:r>
          </w:p>
        </w:tc>
      </w:tr>
      <w:tr w:rsidR="00243797" w14:paraId="37A6563F" w14:textId="77777777">
        <w:tc>
          <w:tcPr>
            <w:tcW w:w="224" w:type="pct"/>
            <w:vAlign w:val="center"/>
          </w:tcPr>
          <w:p w14:paraId="74793710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893" w:type="pct"/>
            <w:vAlign w:val="center"/>
          </w:tcPr>
          <w:p w14:paraId="694256AC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-61.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8211,-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154.738,2262.49,0.703154,-0.110264,-0.128313,-0.690617</w:t>
            </w:r>
          </w:p>
        </w:tc>
        <w:tc>
          <w:tcPr>
            <w:tcW w:w="1463" w:type="pct"/>
            <w:vAlign w:val="center"/>
          </w:tcPr>
          <w:p w14:paraId="3103FA0C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-64.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7361,-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67.4412,2231.39,-64.1382,-108.378,2245.73</w:t>
            </w:r>
          </w:p>
        </w:tc>
        <w:tc>
          <w:tcPr>
            <w:tcW w:w="691" w:type="pct"/>
            <w:vAlign w:val="center"/>
          </w:tcPr>
          <w:p w14:paraId="009C77FA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1.721</w:t>
            </w:r>
          </w:p>
        </w:tc>
        <w:tc>
          <w:tcPr>
            <w:tcW w:w="727" w:type="pct"/>
            <w:vAlign w:val="center"/>
          </w:tcPr>
          <w:p w14:paraId="0DB36E97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0.13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7</w:t>
            </w:r>
          </w:p>
        </w:tc>
      </w:tr>
      <w:tr w:rsidR="00243797" w14:paraId="2E94395D" w14:textId="77777777">
        <w:tc>
          <w:tcPr>
            <w:tcW w:w="224" w:type="pct"/>
            <w:vAlign w:val="center"/>
          </w:tcPr>
          <w:p w14:paraId="0347877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893" w:type="pct"/>
            <w:vAlign w:val="center"/>
          </w:tcPr>
          <w:p w14:paraId="6A25AB69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-114.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794,-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157.944,2214.35,0.502018,0.0337338,-0.00908897,-0.864151</w:t>
            </w:r>
          </w:p>
        </w:tc>
        <w:tc>
          <w:tcPr>
            <w:tcW w:w="1463" w:type="pct"/>
            <w:vAlign w:val="center"/>
          </w:tcPr>
          <w:p w14:paraId="422DD5A8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-66.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6804,-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62.6104,2221.39,-82.2659,-91.5078,2218.87</w:t>
            </w:r>
          </w:p>
        </w:tc>
        <w:tc>
          <w:tcPr>
            <w:tcW w:w="691" w:type="pct"/>
            <w:vAlign w:val="center"/>
          </w:tcPr>
          <w:p w14:paraId="736A57D5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6.30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9</w:t>
            </w:r>
          </w:p>
        </w:tc>
        <w:tc>
          <w:tcPr>
            <w:tcW w:w="727" w:type="pct"/>
            <w:vAlign w:val="center"/>
          </w:tcPr>
          <w:p w14:paraId="51B8835C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2.025</w:t>
            </w:r>
          </w:p>
        </w:tc>
      </w:tr>
    </w:tbl>
    <w:p w14:paraId="07696F91" w14:textId="77777777" w:rsidR="00243797" w:rsidRDefault="00000000">
      <w:pPr>
        <w:ind w:firstLine="420"/>
      </w:pPr>
      <w:r>
        <w:rPr>
          <w:rFonts w:hint="eastAsia"/>
        </w:rPr>
        <w:t>根据第四章试验可接受准则判定：编号</w:t>
      </w:r>
      <w:r>
        <w:rPr>
          <w:rFonts w:hint="eastAsia"/>
        </w:rPr>
        <w:t>3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定位偏差较大，偏差由配准精度不足，重建精度不足，定位精度不足等情况叠加导致。</w:t>
      </w:r>
    </w:p>
    <w:p w14:paraId="72E9CBCA" w14:textId="77777777" w:rsidR="00243797" w:rsidRDefault="00000000">
      <w:pPr>
        <w:pStyle w:val="2"/>
        <w:rPr>
          <w:bCs/>
          <w:szCs w:val="36"/>
        </w:rPr>
      </w:pPr>
      <w:bookmarkStart w:id="74" w:name="_Toc8346"/>
      <w:r>
        <w:rPr>
          <w:rFonts w:hint="eastAsia"/>
          <w:bCs/>
          <w:szCs w:val="36"/>
        </w:rPr>
        <w:t>X</w:t>
      </w:r>
      <w:r>
        <w:rPr>
          <w:rFonts w:hint="eastAsia"/>
          <w:bCs/>
          <w:szCs w:val="36"/>
        </w:rPr>
        <w:t>光图像配准在影增</w:t>
      </w:r>
      <w:r>
        <w:rPr>
          <w:rFonts w:hint="eastAsia"/>
          <w:bCs/>
          <w:szCs w:val="36"/>
        </w:rPr>
        <w:t>C</w:t>
      </w:r>
      <w:r>
        <w:rPr>
          <w:rFonts w:hint="eastAsia"/>
          <w:bCs/>
          <w:szCs w:val="36"/>
        </w:rPr>
        <w:t>臂上的误差</w:t>
      </w:r>
      <w:bookmarkEnd w:id="74"/>
    </w:p>
    <w:p w14:paraId="0E3BF47B" w14:textId="77777777" w:rsidR="00243797" w:rsidRDefault="00000000">
      <w:pPr>
        <w:spacing w:line="360" w:lineRule="auto"/>
        <w:rPr>
          <w:szCs w:val="36"/>
        </w:rPr>
      </w:pPr>
      <w:r>
        <w:rPr>
          <w:noProof/>
          <w:szCs w:val="36"/>
        </w:rPr>
        <w:drawing>
          <wp:inline distT="0" distB="0" distL="114300" distR="114300" wp14:anchorId="21C7B3AF" wp14:editId="0544F5C7">
            <wp:extent cx="5420995" cy="2145665"/>
            <wp:effectExtent l="0" t="0" r="4445" b="3175"/>
            <wp:docPr id="3" name="图片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BBF8" w14:textId="77777777" w:rsidR="00243797" w:rsidRDefault="00000000">
      <w:pPr>
        <w:pStyle w:val="a4"/>
        <w:spacing w:line="360" w:lineRule="auto"/>
        <w:jc w:val="center"/>
      </w:pPr>
      <w:r>
        <w:t>图</w:t>
      </w:r>
      <w:r>
        <w:t xml:space="preserve"> </w:t>
      </w:r>
      <w:r>
        <w:rPr>
          <w:rFonts w:hint="eastAsia"/>
        </w:rPr>
        <w:t xml:space="preserve">11 </w:t>
      </w:r>
      <w:r>
        <w:rPr>
          <w:rFonts w:hint="eastAsia"/>
        </w:rPr>
        <w:t>在影增</w:t>
      </w:r>
      <w:r>
        <w:rPr>
          <w:rFonts w:hint="eastAsia"/>
        </w:rPr>
        <w:t>C</w:t>
      </w:r>
      <w:r>
        <w:rPr>
          <w:rFonts w:hint="eastAsia"/>
        </w:rPr>
        <w:t>臂上的</w:t>
      </w:r>
      <w:r>
        <w:rPr>
          <w:rFonts w:hint="eastAsia"/>
        </w:rPr>
        <w:t>X</w:t>
      </w:r>
      <w:r>
        <w:rPr>
          <w:rFonts w:hint="eastAsia"/>
        </w:rPr>
        <w:t>光配准结果</w:t>
      </w:r>
    </w:p>
    <w:p w14:paraId="0F1DF628" w14:textId="77777777" w:rsidR="00243797" w:rsidRDefault="00243797">
      <w:pPr>
        <w:pStyle w:val="a0"/>
        <w:ind w:left="1960" w:right="1960"/>
      </w:pPr>
    </w:p>
    <w:p w14:paraId="0B7926F0" w14:textId="77777777" w:rsidR="00243797" w:rsidRDefault="00000000">
      <w:pPr>
        <w:spacing w:line="360" w:lineRule="auto"/>
        <w:rPr>
          <w:szCs w:val="36"/>
        </w:rPr>
      </w:pPr>
      <w:r>
        <w:rPr>
          <w:noProof/>
          <w:szCs w:val="36"/>
        </w:rPr>
        <w:lastRenderedPageBreak/>
        <w:drawing>
          <wp:inline distT="0" distB="0" distL="114300" distR="114300" wp14:anchorId="4195856C" wp14:editId="202C4792">
            <wp:extent cx="5414645" cy="2108200"/>
            <wp:effectExtent l="0" t="0" r="10795" b="10160"/>
            <wp:docPr id="6" name="图片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86D3" w14:textId="77777777" w:rsidR="00243797" w:rsidRDefault="00000000">
      <w:pPr>
        <w:spacing w:line="360" w:lineRule="auto"/>
        <w:rPr>
          <w:szCs w:val="36"/>
        </w:rPr>
      </w:pPr>
      <w:r>
        <w:rPr>
          <w:noProof/>
          <w:szCs w:val="36"/>
        </w:rPr>
        <w:drawing>
          <wp:inline distT="0" distB="0" distL="114300" distR="114300" wp14:anchorId="5DC25C84" wp14:editId="046421CD">
            <wp:extent cx="5353050" cy="2099945"/>
            <wp:effectExtent l="0" t="0" r="11430" b="3175"/>
            <wp:docPr id="7" name="图片 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捕获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AFE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rPr>
          <w:rFonts w:hint="eastAsia"/>
        </w:rPr>
        <w:t xml:space="preserve">12 </w:t>
      </w:r>
      <w:r>
        <w:rPr>
          <w:rFonts w:hint="eastAsia"/>
        </w:rPr>
        <w:t>影增</w:t>
      </w:r>
      <w:r>
        <w:rPr>
          <w:rFonts w:hint="eastAsia"/>
        </w:rPr>
        <w:t>C</w:t>
      </w:r>
      <w:r>
        <w:rPr>
          <w:rFonts w:hint="eastAsia"/>
        </w:rPr>
        <w:t>臂机的配准</w:t>
      </w:r>
    </w:p>
    <w:p w14:paraId="5EE9F9AF" w14:textId="77777777" w:rsidR="00243797" w:rsidRDefault="00000000">
      <w:pPr>
        <w:ind w:firstLine="420"/>
      </w:pPr>
      <w:r>
        <w:rPr>
          <w:rFonts w:hint="eastAsia"/>
        </w:rPr>
        <w:t>图中探针的直径为</w:t>
      </w:r>
      <w:r>
        <w:rPr>
          <w:rFonts w:hint="eastAsia"/>
        </w:rPr>
        <w:t>3mm</w:t>
      </w:r>
      <w:r>
        <w:rPr>
          <w:rFonts w:hint="eastAsia"/>
        </w:rPr>
        <w:t>，模型上通道的内径为</w:t>
      </w:r>
      <w:r>
        <w:rPr>
          <w:rFonts w:hint="eastAsia"/>
        </w:rPr>
        <w:t>3.5mm</w:t>
      </w:r>
      <w:r>
        <w:rPr>
          <w:rFonts w:hint="eastAsia"/>
        </w:rPr>
        <w:t>，由于探针都在通道内，因此可以判断出误差小于</w:t>
      </w:r>
      <w:r>
        <w:rPr>
          <w:rFonts w:hint="eastAsia"/>
        </w:rPr>
        <w:t>1.75mm</w:t>
      </w:r>
      <w:r>
        <w:rPr>
          <w:rFonts w:hint="eastAsia"/>
        </w:rPr>
        <w:t>。</w:t>
      </w:r>
    </w:p>
    <w:p w14:paraId="511C9D3E" w14:textId="77777777" w:rsidR="00243797" w:rsidRDefault="00000000">
      <w:pPr>
        <w:pStyle w:val="1"/>
        <w:rPr>
          <w:b w:val="0"/>
          <w:sz w:val="28"/>
          <w:szCs w:val="36"/>
        </w:rPr>
      </w:pPr>
      <w:bookmarkStart w:id="75" w:name="_Toc24141"/>
      <w:r>
        <w:rPr>
          <w:rFonts w:hint="eastAsia"/>
        </w:rPr>
        <w:t>试验总结</w:t>
      </w:r>
      <w:bookmarkEnd w:id="75"/>
    </w:p>
    <w:p w14:paraId="51C9383A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根据</w:t>
      </w:r>
      <w:r>
        <w:rPr>
          <w:rFonts w:hint="eastAsia"/>
        </w:rPr>
        <w:t>6.1</w:t>
      </w:r>
      <w:r>
        <w:rPr>
          <w:rFonts w:hint="eastAsia"/>
        </w:rPr>
        <w:t>的数据，分析得出双目相机的定位稳定性满足要求。</w:t>
      </w:r>
    </w:p>
    <w:p w14:paraId="2F7EE7B5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根据</w:t>
      </w:r>
      <w:r>
        <w:rPr>
          <w:rFonts w:hint="eastAsia"/>
        </w:rPr>
        <w:t>6.2</w:t>
      </w:r>
      <w:r>
        <w:rPr>
          <w:rFonts w:hint="eastAsia"/>
        </w:rPr>
        <w:t>的测试结果，在配准板靠近模型的情况下，配准精度可以满足小于</w:t>
      </w:r>
      <w:r>
        <w:rPr>
          <w:rFonts w:hint="eastAsia"/>
        </w:rPr>
        <w:t>1.5mm</w:t>
      </w:r>
      <w:r>
        <w:rPr>
          <w:rFonts w:hint="eastAsia"/>
        </w:rPr>
        <w:t>的要求，配准板远离模型精度下降。</w:t>
      </w:r>
      <w:r>
        <w:rPr>
          <w:rFonts w:hint="eastAsia"/>
        </w:rPr>
        <w:t>C-arm-plate</w:t>
      </w:r>
      <w:r>
        <w:rPr>
          <w:rFonts w:hint="eastAsia"/>
        </w:rPr>
        <w:t>在精度稳定性和使用便捷性上优于</w:t>
      </w:r>
      <w:r>
        <w:rPr>
          <w:rFonts w:hint="eastAsia"/>
        </w:rPr>
        <w:t>robot-plate</w:t>
      </w:r>
      <w:r>
        <w:rPr>
          <w:rFonts w:hint="eastAsia"/>
        </w:rPr>
        <w:t>。分析原因是因为</w:t>
      </w:r>
      <w:r>
        <w:rPr>
          <w:rFonts w:hint="eastAsia"/>
        </w:rPr>
        <w:t>C-arm-plate</w:t>
      </w:r>
      <w:r>
        <w:rPr>
          <w:rFonts w:hint="eastAsia"/>
        </w:rPr>
        <w:t>钢珠球分布更加分散使得配准精度更高，此外</w:t>
      </w:r>
      <w:r>
        <w:rPr>
          <w:rFonts w:hint="eastAsia"/>
        </w:rPr>
        <w:t>C-arm-plate</w:t>
      </w:r>
      <w:r>
        <w:rPr>
          <w:rFonts w:hint="eastAsia"/>
        </w:rPr>
        <w:t>会随</w:t>
      </w:r>
      <w:r>
        <w:rPr>
          <w:rFonts w:hint="eastAsia"/>
        </w:rPr>
        <w:t>C</w:t>
      </w:r>
      <w:r>
        <w:rPr>
          <w:rFonts w:hint="eastAsia"/>
        </w:rPr>
        <w:t>臂机一起转动并且始终保持与成像平面平行。</w:t>
      </w:r>
    </w:p>
    <w:p w14:paraId="328BCE0A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根据</w:t>
      </w:r>
      <w:r>
        <w:rPr>
          <w:rFonts w:hint="eastAsia"/>
        </w:rPr>
        <w:t>6.3</w:t>
      </w:r>
      <w:r>
        <w:rPr>
          <w:rFonts w:hint="eastAsia"/>
        </w:rPr>
        <w:t>的测试结果，双目相机结合机械臂的定位精度可以达到小于</w:t>
      </w:r>
      <w:r>
        <w:rPr>
          <w:rFonts w:hint="eastAsia"/>
        </w:rPr>
        <w:t>1.5mm</w:t>
      </w:r>
      <w:r>
        <w:rPr>
          <w:rFonts w:hint="eastAsia"/>
        </w:rPr>
        <w:t>，并可迭代定位。实验中出现误差较大的情况有如下原</w:t>
      </w:r>
      <w:r>
        <w:rPr>
          <w:rFonts w:hint="eastAsia"/>
        </w:rPr>
        <w:lastRenderedPageBreak/>
        <w:t>因：</w:t>
      </w:r>
      <w:r>
        <w:rPr>
          <w:rFonts w:hint="eastAsia"/>
        </w:rPr>
        <w:t>1</w:t>
      </w:r>
      <w:r>
        <w:rPr>
          <w:rFonts w:hint="eastAsia"/>
        </w:rPr>
        <w:t>）探针插入模型通道中受重力影响，探针会有一些弯曲导致获取的数据有偏差；</w:t>
      </w:r>
      <w:r>
        <w:rPr>
          <w:rFonts w:hint="eastAsia"/>
        </w:rPr>
        <w:t>2</w:t>
      </w:r>
      <w:r>
        <w:rPr>
          <w:rFonts w:hint="eastAsia"/>
        </w:rPr>
        <w:t>）探针的直径为</w:t>
      </w:r>
      <w:r>
        <w:rPr>
          <w:rFonts w:hint="eastAsia"/>
        </w:rPr>
        <w:t>3mm</w:t>
      </w:r>
      <w:r>
        <w:rPr>
          <w:rFonts w:hint="eastAsia"/>
        </w:rPr>
        <w:t>，模型通道的内径略大于</w:t>
      </w:r>
      <w:r>
        <w:rPr>
          <w:rFonts w:hint="eastAsia"/>
        </w:rPr>
        <w:t>3mm</w:t>
      </w:r>
      <w:r>
        <w:rPr>
          <w:rFonts w:hint="eastAsia"/>
        </w:rPr>
        <w:t>，因此误差得到准确的通道中轴数据；</w:t>
      </w:r>
      <w:r>
        <w:rPr>
          <w:rFonts w:hint="eastAsia"/>
        </w:rPr>
        <w:t>3</w:t>
      </w:r>
      <w:r>
        <w:rPr>
          <w:rFonts w:hint="eastAsia"/>
        </w:rPr>
        <w:t>）机械臂自身的定位误差。</w:t>
      </w:r>
    </w:p>
    <w:p w14:paraId="386C33D2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根据</w:t>
      </w:r>
      <w:r>
        <w:rPr>
          <w:rFonts w:hint="eastAsia"/>
        </w:rPr>
        <w:t>6.4</w:t>
      </w:r>
      <w:r>
        <w:rPr>
          <w:rFonts w:hint="eastAsia"/>
        </w:rPr>
        <w:t>的测试结果，在配准精度足够高的情况下，在模型上的重建精度在</w:t>
      </w:r>
      <w:r>
        <w:rPr>
          <w:rFonts w:hint="eastAsia"/>
        </w:rPr>
        <w:t>1.2mm-2.7mm</w:t>
      </w:r>
      <w:r>
        <w:rPr>
          <w:rFonts w:hint="eastAsia"/>
        </w:rPr>
        <w:t>。产生误差的原因有：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X</w:t>
      </w:r>
      <w:r>
        <w:rPr>
          <w:rFonts w:hint="eastAsia"/>
        </w:rPr>
        <w:t>光图像间的转换关系不够准确；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X</w:t>
      </w:r>
      <w:r>
        <w:rPr>
          <w:rFonts w:hint="eastAsia"/>
        </w:rPr>
        <w:t>光图像上的规划不够准确；</w:t>
      </w:r>
      <w:r>
        <w:rPr>
          <w:rFonts w:hint="eastAsia"/>
        </w:rPr>
        <w:t>3</w:t>
      </w:r>
      <w:r>
        <w:rPr>
          <w:rFonts w:hint="eastAsia"/>
        </w:rPr>
        <w:t>）重建误差；</w:t>
      </w:r>
      <w:r>
        <w:rPr>
          <w:rFonts w:hint="eastAsia"/>
        </w:rPr>
        <w:t>4</w:t>
      </w:r>
      <w:r>
        <w:rPr>
          <w:rFonts w:hint="eastAsia"/>
        </w:rPr>
        <w:t>）用探针获取的通道数据不够准确。</w:t>
      </w:r>
    </w:p>
    <w:p w14:paraId="2A0CBF21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根据</w:t>
      </w:r>
      <w:r>
        <w:rPr>
          <w:rFonts w:hint="eastAsia"/>
        </w:rPr>
        <w:t>6.5</w:t>
      </w:r>
      <w:r>
        <w:rPr>
          <w:rFonts w:hint="eastAsia"/>
        </w:rPr>
        <w:t>的测试结果，整机定位在各个环节精度较高的情况下能够达到定位偏差小于</w:t>
      </w:r>
      <w:r>
        <w:rPr>
          <w:rFonts w:hint="eastAsia"/>
        </w:rPr>
        <w:t>1.5mm</w:t>
      </w:r>
      <w:r>
        <w:rPr>
          <w:rFonts w:hint="eastAsia"/>
        </w:rPr>
        <w:t>，角度偏差小于</w:t>
      </w:r>
      <w:r>
        <w:rPr>
          <w:rFonts w:hint="eastAsia"/>
        </w:rPr>
        <w:t>1</w:t>
      </w:r>
      <w:r>
        <w:rPr>
          <w:rFonts w:hint="eastAsia"/>
        </w:rPr>
        <w:t>度。当前在脊柱模型测试的定位精度在</w:t>
      </w:r>
      <w:r>
        <w:rPr>
          <w:rFonts w:hint="eastAsia"/>
        </w:rPr>
        <w:t>1.2mm-6mm</w:t>
      </w:r>
      <w:r>
        <w:rPr>
          <w:rFonts w:hint="eastAsia"/>
        </w:rPr>
        <w:t>。误差包括双目相机误差，</w:t>
      </w:r>
      <w:r>
        <w:rPr>
          <w:rFonts w:hint="eastAsia"/>
        </w:rPr>
        <w:t>X</w:t>
      </w:r>
      <w:r>
        <w:rPr>
          <w:rFonts w:hint="eastAsia"/>
        </w:rPr>
        <w:t>光图像配准误差，重建误差，机械臂定位误差和探针获取数据的误差。</w:t>
      </w:r>
    </w:p>
    <w:p w14:paraId="460D2589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本系统在影增类型的</w:t>
      </w:r>
      <w:r>
        <w:rPr>
          <w:rFonts w:hint="eastAsia"/>
        </w:rPr>
        <w:t>C</w:t>
      </w:r>
      <w:r>
        <w:rPr>
          <w:rFonts w:hint="eastAsia"/>
        </w:rPr>
        <w:t>臂机上，</w:t>
      </w:r>
      <w:r>
        <w:rPr>
          <w:rFonts w:hint="eastAsia"/>
        </w:rPr>
        <w:t>X</w:t>
      </w:r>
      <w:r>
        <w:rPr>
          <w:rFonts w:hint="eastAsia"/>
        </w:rPr>
        <w:t>光图像配准精度≤</w:t>
      </w:r>
      <w:r>
        <w:rPr>
          <w:rFonts w:hint="eastAsia"/>
        </w:rPr>
        <w:t>1.5mm</w:t>
      </w:r>
      <w:r>
        <w:rPr>
          <w:rFonts w:hint="eastAsia"/>
        </w:rPr>
        <w:t>。</w:t>
      </w:r>
    </w:p>
    <w:p w14:paraId="0165DCBA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双层的精度验证模型不适合基于纯二维图像的定位验证，</w:t>
      </w:r>
      <w:commentRangeStart w:id="76"/>
      <w:r>
        <w:rPr>
          <w:rFonts w:hint="eastAsia"/>
        </w:rPr>
        <w:t>脊柱也不太适合纯二维的定位。</w:t>
      </w:r>
      <w:commentRangeEnd w:id="76"/>
      <w:r w:rsidR="004C209C">
        <w:rPr>
          <w:rStyle w:val="ac"/>
        </w:rPr>
        <w:commentReference w:id="76"/>
      </w:r>
    </w:p>
    <w:p w14:paraId="3BD18AE3" w14:textId="77777777" w:rsidR="00243797" w:rsidRDefault="00000000">
      <w:pPr>
        <w:pStyle w:val="1"/>
        <w:rPr>
          <w:b w:val="0"/>
          <w:sz w:val="28"/>
          <w:szCs w:val="36"/>
        </w:rPr>
      </w:pPr>
      <w:bookmarkStart w:id="77" w:name="_Toc16508"/>
      <w:r>
        <w:rPr>
          <w:rFonts w:hint="eastAsia"/>
        </w:rPr>
        <w:t>试验结论</w:t>
      </w:r>
      <w:bookmarkEnd w:id="77"/>
    </w:p>
    <w:p w14:paraId="70C9EC99" w14:textId="3563207C" w:rsidR="00243797" w:rsidRDefault="00000000">
      <w:pPr>
        <w:pStyle w:val="a0"/>
        <w:spacing w:after="0"/>
        <w:ind w:leftChars="0" w:left="0" w:rightChars="0" w:right="0" w:firstLineChars="200" w:firstLine="560"/>
      </w:pPr>
      <w:r>
        <w:rPr>
          <w:rFonts w:hint="eastAsia"/>
        </w:rPr>
        <w:t>本次试验对</w:t>
      </w:r>
      <w:r>
        <w:rPr>
          <w:rFonts w:hint="eastAsia"/>
        </w:rPr>
        <w:t>MS-002 demo</w:t>
      </w:r>
      <w:r>
        <w:rPr>
          <w:rFonts w:hint="eastAsia"/>
        </w:rPr>
        <w:t>系统的各个环节进行了单元测试，并对整机的系统精度进行了测试。试验结果表明在公司实验室环境下，</w:t>
      </w:r>
      <w:r>
        <w:rPr>
          <w:rFonts w:hint="eastAsia"/>
        </w:rPr>
        <w:t>demo</w:t>
      </w:r>
      <w:r>
        <w:rPr>
          <w:rFonts w:hint="eastAsia"/>
        </w:rPr>
        <w:t>系统能够达到定位误差≤</w:t>
      </w:r>
      <w:r>
        <w:rPr>
          <w:rFonts w:hint="eastAsia"/>
        </w:rPr>
        <w:t>1.5mm</w:t>
      </w:r>
      <w:r>
        <w:rPr>
          <w:rFonts w:hint="eastAsia"/>
        </w:rPr>
        <w:t>，角度偏差≤</w:t>
      </w:r>
      <w:r>
        <w:rPr>
          <w:rFonts w:hint="eastAsia"/>
        </w:rPr>
        <w:t>1</w:t>
      </w:r>
      <w:r>
        <w:rPr>
          <w:rFonts w:hint="eastAsia"/>
        </w:rPr>
        <w:t>度的要求。但在多种因素的影响和误差累计下也会出现定位误差大于</w:t>
      </w:r>
      <w:r>
        <w:rPr>
          <w:rFonts w:hint="eastAsia"/>
        </w:rPr>
        <w:t>1.5mm</w:t>
      </w:r>
      <w:r>
        <w:rPr>
          <w:rFonts w:hint="eastAsia"/>
        </w:rPr>
        <w:t>，角度误差大于</w:t>
      </w:r>
      <w:r>
        <w:rPr>
          <w:rFonts w:hint="eastAsia"/>
        </w:rPr>
        <w:t>1</w:t>
      </w:r>
      <w:r>
        <w:rPr>
          <w:rFonts w:hint="eastAsia"/>
        </w:rPr>
        <w:t>度的情况。（共测试</w:t>
      </w:r>
      <w:r>
        <w:rPr>
          <w:rFonts w:hint="eastAsia"/>
        </w:rPr>
        <w:t>11</w:t>
      </w:r>
      <w:r>
        <w:rPr>
          <w:rFonts w:hint="eastAsia"/>
        </w:rPr>
        <w:t>次，其中</w:t>
      </w:r>
      <w:r>
        <w:rPr>
          <w:rFonts w:hint="eastAsia"/>
        </w:rPr>
        <w:t>2</w:t>
      </w:r>
      <w:r>
        <w:rPr>
          <w:rFonts w:hint="eastAsia"/>
        </w:rPr>
        <w:t>次满足要求，</w:t>
      </w:r>
      <w:r>
        <w:rPr>
          <w:rFonts w:hint="eastAsia"/>
        </w:rPr>
        <w:t>9</w:t>
      </w:r>
      <w:r>
        <w:rPr>
          <w:rFonts w:hint="eastAsia"/>
        </w:rPr>
        <w:t>次不满足要求。）</w:t>
      </w:r>
    </w:p>
    <w:p w14:paraId="0D868F7D" w14:textId="77777777" w:rsidR="00243797" w:rsidRDefault="00000000">
      <w:pPr>
        <w:pStyle w:val="a0"/>
        <w:spacing w:after="0"/>
        <w:ind w:leftChars="0" w:left="0" w:rightChars="0" w:right="0" w:firstLineChars="200" w:firstLine="560"/>
      </w:pPr>
      <w:r>
        <w:rPr>
          <w:rFonts w:hint="eastAsia"/>
        </w:rPr>
        <w:t>精度的提升和稳定性将在后续工作中展开。</w:t>
      </w:r>
    </w:p>
    <w:sectPr w:rsidR="00243797">
      <w:footerReference w:type="default" r:id="rId40"/>
      <w:pgSz w:w="11906" w:h="16838"/>
      <w:pgMar w:top="1417" w:right="1757" w:bottom="850" w:left="1757" w:header="850" w:footer="992" w:gutter="0"/>
      <w:cols w:space="0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6" w:author="jie hong" w:date="2023-08-03T10:48:00Z" w:initials="jh">
    <w:p w14:paraId="4F15D01A" w14:textId="77777777" w:rsidR="007A1E23" w:rsidRDefault="007A1E23" w:rsidP="00262E51">
      <w:pPr>
        <w:jc w:val="left"/>
      </w:pPr>
      <w:r>
        <w:rPr>
          <w:rStyle w:val="ac"/>
        </w:rPr>
        <w:annotationRef/>
      </w:r>
      <w:r>
        <w:rPr>
          <w:rFonts w:hint="eastAsia"/>
        </w:rPr>
        <w:t>这个系统软件版本是？</w:t>
      </w:r>
    </w:p>
  </w:comment>
  <w:comment w:id="54" w:author="jie hong" w:date="2023-08-03T10:53:00Z" w:initials="jh">
    <w:p w14:paraId="459E9582" w14:textId="77777777" w:rsidR="007A1E23" w:rsidRDefault="007A1E23" w:rsidP="00316123">
      <w:pPr>
        <w:jc w:val="left"/>
      </w:pPr>
      <w:r>
        <w:rPr>
          <w:rStyle w:val="ac"/>
        </w:rPr>
        <w:annotationRef/>
      </w:r>
      <w:r>
        <w:rPr>
          <w:rFonts w:hint="eastAsia"/>
        </w:rPr>
        <w:t>用</w:t>
      </w:r>
      <w:r>
        <w:t>MS-001</w:t>
      </w:r>
      <w:r>
        <w:rPr>
          <w:rFonts w:hint="eastAsia"/>
        </w:rPr>
        <w:t>是否合适？</w:t>
      </w:r>
    </w:p>
  </w:comment>
  <w:comment w:id="58" w:author="jie hong" w:date="2023-08-03T11:13:00Z" w:initials="jh">
    <w:p w14:paraId="5A402036" w14:textId="77777777" w:rsidR="004C209C" w:rsidRDefault="004C209C" w:rsidP="0049624E">
      <w:pPr>
        <w:jc w:val="left"/>
      </w:pPr>
      <w:r>
        <w:rPr>
          <w:rStyle w:val="ac"/>
        </w:rPr>
        <w:annotationRef/>
      </w:r>
      <w:r>
        <w:rPr>
          <w:rFonts w:hint="eastAsia"/>
        </w:rPr>
        <w:t>改成</w:t>
      </w:r>
      <w:r>
        <w:t>“</w:t>
      </w:r>
      <w:r>
        <w:rPr>
          <w:rFonts w:hint="eastAsia"/>
        </w:rPr>
        <w:t>试验可参考准则</w:t>
      </w:r>
      <w:r>
        <w:t>”</w:t>
      </w:r>
      <w:r>
        <w:rPr>
          <w:rFonts w:hint="eastAsia"/>
        </w:rPr>
        <w:t>是否更合适？因为后面都是探索，有些测试结果不达标</w:t>
      </w:r>
    </w:p>
  </w:comment>
  <w:comment w:id="76" w:author="jie hong" w:date="2023-08-03T11:10:00Z" w:initials="jh">
    <w:p w14:paraId="717D26A7" w14:textId="010974FD" w:rsidR="004C209C" w:rsidRDefault="004C209C" w:rsidP="00DA01FC">
      <w:pPr>
        <w:jc w:val="left"/>
      </w:pPr>
      <w:r>
        <w:rPr>
          <w:rStyle w:val="ac"/>
        </w:rPr>
        <w:annotationRef/>
      </w:r>
      <w:r>
        <w:rPr>
          <w:rFonts w:hint="eastAsia"/>
        </w:rPr>
        <w:t>需要注意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F15D01A" w15:done="0"/>
  <w15:commentEx w15:paraId="459E9582" w15:done="0"/>
  <w15:commentEx w15:paraId="5A402036" w15:done="0"/>
  <w15:commentEx w15:paraId="717D26A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760479" w16cex:dateUtc="2023-08-03T02:48:00Z"/>
  <w16cex:commentExtensible w16cex:durableId="287605B1" w16cex:dateUtc="2023-08-03T02:53:00Z"/>
  <w16cex:commentExtensible w16cex:durableId="28760A49" w16cex:dateUtc="2023-08-03T03:13:00Z"/>
  <w16cex:commentExtensible w16cex:durableId="287609AF" w16cex:dateUtc="2023-08-03T03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F15D01A" w16cid:durableId="28760479"/>
  <w16cid:commentId w16cid:paraId="459E9582" w16cid:durableId="287605B1"/>
  <w16cid:commentId w16cid:paraId="5A402036" w16cid:durableId="28760A49"/>
  <w16cid:commentId w16cid:paraId="717D26A7" w16cid:durableId="287609A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97E0D" w14:textId="77777777" w:rsidR="00925ED7" w:rsidRDefault="00925ED7">
      <w:r>
        <w:separator/>
      </w:r>
    </w:p>
  </w:endnote>
  <w:endnote w:type="continuationSeparator" w:id="0">
    <w:p w14:paraId="5BA08CF4" w14:textId="77777777" w:rsidR="00925ED7" w:rsidRDefault="00925E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F8CFD" w14:textId="77777777" w:rsidR="00243797" w:rsidRDefault="00243797">
    <w:pPr>
      <w:pStyle w:val="a7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6A812" w14:textId="77777777" w:rsidR="00243797" w:rsidRDefault="00243797">
    <w:pPr>
      <w:pStyle w:val="a7"/>
      <w:spacing w:before="120" w:after="120"/>
      <w:jc w:val="both"/>
    </w:pPr>
  </w:p>
  <w:p w14:paraId="272AB739" w14:textId="77777777" w:rsidR="00243797" w:rsidRDefault="00243797">
    <w:pPr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91AB8D" w14:textId="77777777" w:rsidR="00243797" w:rsidRDefault="00243797">
    <w:pPr>
      <w:pStyle w:val="a7"/>
      <w:spacing w:before="120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6C76E" w14:textId="77777777" w:rsidR="00243797" w:rsidRDefault="00000000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7A50B59" wp14:editId="21B130E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9D36706" w14:textId="77777777" w:rsidR="00243797" w:rsidRDefault="00000000">
                          <w:pPr>
                            <w:pStyle w:val="a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A50B59" id="_x0000_t202" coordsize="21600,21600" o:spt="202" path="m,l,21600r21600,l21600,xe">
              <v:stroke joinstyle="miter"/>
              <v:path gradientshapeok="t" o:connecttype="rect"/>
            </v:shapetype>
            <v:shape id="文本框 18" o:spid="_x0000_s1029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" filled="f" stroked="f" strokeweight=".5pt">
              <v:textbox style="mso-fit-shape-to-text:t" inset="0,0,0,0">
                <w:txbxContent>
                  <w:p w14:paraId="59D36706" w14:textId="77777777" w:rsidR="00243797" w:rsidRDefault="00000000">
                    <w:pPr>
                      <w:pStyle w:val="a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92FE22" w14:textId="77777777" w:rsidR="00925ED7" w:rsidRDefault="00925ED7">
      <w:r>
        <w:separator/>
      </w:r>
    </w:p>
  </w:footnote>
  <w:footnote w:type="continuationSeparator" w:id="0">
    <w:p w14:paraId="62F85966" w14:textId="77777777" w:rsidR="00925ED7" w:rsidRDefault="00925E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71EA4" w14:textId="77777777" w:rsidR="00243797" w:rsidRDefault="00925ED7">
    <w:pPr>
      <w:pStyle w:val="a8"/>
      <w:spacing w:before="120" w:after="120"/>
    </w:pPr>
    <w:r>
      <w:pict w14:anchorId="3986DC0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080219" o:spid="_x0000_s1027" type="#_x0000_t136" alt="" style="position:absolute;left:0;text-align:left;margin-left:0;margin-top:0;width:390.35pt;height:195.15pt;rotation:315;z-index:-251652096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 fillcolor="silver" stroked="f">
          <v:fill opacity=".5"/>
          <v:textpath style="font-family:&quot;宋体&quot;;font-size:1pt" fitpath="t" string="保密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66F52" w14:textId="77777777" w:rsidR="00243797" w:rsidRDefault="00000000">
    <w:pPr>
      <w:pStyle w:val="a8"/>
      <w:pBdr>
        <w:bottom w:val="single" w:sz="4" w:space="1" w:color="auto"/>
      </w:pBdr>
      <w:spacing w:before="120" w:after="120"/>
      <w:jc w:val="right"/>
    </w:pPr>
    <w:r>
      <w:rPr>
        <w:rFonts w:hint="eastAsia"/>
        <w:sz w:val="21"/>
        <w:szCs w:val="32"/>
      </w:rPr>
      <w:t>杭州三坛医疗科技有限公司</w:t>
    </w:r>
    <w:r w:rsidR="00925ED7">
      <w:pict w14:anchorId="1775E80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080220" o:spid="_x0000_s1026" type="#_x0000_t136" alt="" style="position:absolute;left:0;text-align:left;margin-left:0;margin-top:0;width:390.35pt;height:195.15pt;rotation:315;z-index:-251651072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 fillcolor="silver" stroked="f">
          <v:fill opacity=".5"/>
          <v:textpath style="font-family:&quot;宋体&quot;;font-size:1pt" fitpath="t" string="保密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40131" w14:textId="77777777" w:rsidR="00243797" w:rsidRDefault="00925ED7">
    <w:pPr>
      <w:pStyle w:val="a8"/>
      <w:spacing w:before="120" w:after="120"/>
    </w:pPr>
    <w:r>
      <w:pict w14:anchorId="302C45E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080218" o:spid="_x0000_s1025" type="#_x0000_t136" alt="" style="position:absolute;left:0;text-align:left;margin-left:0;margin-top:0;width:390.35pt;height:195.15pt;rotation:315;z-index:-251653120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 fillcolor="silver" stroked="f">
          <v:fill opacity=".5"/>
          <v:textpath style="font-family:&quot;宋体&quot;;font-size:1pt" fitpath="t" string="保密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901CE"/>
    <w:multiLevelType w:val="singleLevel"/>
    <w:tmpl w:val="0C0901C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FCC00A9"/>
    <w:multiLevelType w:val="singleLevel"/>
    <w:tmpl w:val="0FCC00A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4AF87F6B"/>
    <w:multiLevelType w:val="singleLevel"/>
    <w:tmpl w:val="4AF87F6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63E8BCAC"/>
    <w:multiLevelType w:val="multilevel"/>
    <w:tmpl w:val="63E8BCAC"/>
    <w:lvl w:ilvl="0">
      <w:start w:val="1"/>
      <w:numFmt w:val="chineseCounting"/>
      <w:pStyle w:val="1"/>
      <w:suff w:val="nothing"/>
      <w:lvlText w:val="第%1章 "/>
      <w:lvlJc w:val="left"/>
      <w:pPr>
        <w:ind w:left="4117" w:hanging="432"/>
      </w:pPr>
      <w:rPr>
        <w:rFonts w:hint="eastAsia"/>
        <w:b/>
        <w:bCs/>
      </w:rPr>
    </w:lvl>
    <w:lvl w:ilvl="1">
      <w:start w:val="1"/>
      <w:numFmt w:val="decimal"/>
      <w:pStyle w:val="2"/>
      <w:isLgl/>
      <w:lvlText w:val="%1.%2"/>
      <w:lvlJc w:val="left"/>
      <w:pPr>
        <w:ind w:left="575" w:hanging="575"/>
      </w:pPr>
      <w:rPr>
        <w:rFonts w:ascii="宋体" w:eastAsia="宋体" w:hAnsi="宋体" w:cs="宋体"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 w16cid:durableId="108866442">
    <w:abstractNumId w:val="3"/>
  </w:num>
  <w:num w:numId="2" w16cid:durableId="2109112040">
    <w:abstractNumId w:val="2"/>
  </w:num>
  <w:num w:numId="3" w16cid:durableId="464660281">
    <w:abstractNumId w:val="0"/>
  </w:num>
  <w:num w:numId="4" w16cid:durableId="10107778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ie hong">
    <w15:presenceInfo w15:providerId="Windows Live" w15:userId="982881f20fdbf1b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embedSystemFonts/>
  <w:bordersDoNotSurroundHeader/>
  <w:bordersDoNotSurroundFooter/>
  <w:proofState w:spelling="clean" w:grammar="clean"/>
  <w:trackRevisions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YmMwOTEyNTliNzAyNjUwYWZkY2YxYjJjZjZiNDJiOTAifQ=="/>
  </w:docVars>
  <w:rsids>
    <w:rsidRoot w:val="00243797"/>
    <w:rsid w:val="00243797"/>
    <w:rsid w:val="002F5924"/>
    <w:rsid w:val="00346866"/>
    <w:rsid w:val="003A7DAC"/>
    <w:rsid w:val="003E4121"/>
    <w:rsid w:val="004C209C"/>
    <w:rsid w:val="0059709F"/>
    <w:rsid w:val="00651F00"/>
    <w:rsid w:val="0068180C"/>
    <w:rsid w:val="007807EE"/>
    <w:rsid w:val="007A1E23"/>
    <w:rsid w:val="008E2CF8"/>
    <w:rsid w:val="00925ED7"/>
    <w:rsid w:val="0093114C"/>
    <w:rsid w:val="00BD6F76"/>
    <w:rsid w:val="00D0194A"/>
    <w:rsid w:val="00E3272E"/>
    <w:rsid w:val="02E447C7"/>
    <w:rsid w:val="046C6610"/>
    <w:rsid w:val="04D53301"/>
    <w:rsid w:val="061E4B27"/>
    <w:rsid w:val="082110B6"/>
    <w:rsid w:val="097356AA"/>
    <w:rsid w:val="0B8F056A"/>
    <w:rsid w:val="0BAC277C"/>
    <w:rsid w:val="0BD71512"/>
    <w:rsid w:val="0CD4261F"/>
    <w:rsid w:val="0E052719"/>
    <w:rsid w:val="0E0F0027"/>
    <w:rsid w:val="0E3746E5"/>
    <w:rsid w:val="0E6B0147"/>
    <w:rsid w:val="0ED55121"/>
    <w:rsid w:val="0F2E01E7"/>
    <w:rsid w:val="0F422A73"/>
    <w:rsid w:val="0F625791"/>
    <w:rsid w:val="0F760F19"/>
    <w:rsid w:val="0F7950A6"/>
    <w:rsid w:val="0F9206B3"/>
    <w:rsid w:val="10E168CB"/>
    <w:rsid w:val="1109680C"/>
    <w:rsid w:val="110C370C"/>
    <w:rsid w:val="11A51A66"/>
    <w:rsid w:val="12663FAB"/>
    <w:rsid w:val="129F5CB1"/>
    <w:rsid w:val="130629CD"/>
    <w:rsid w:val="13667D0F"/>
    <w:rsid w:val="137E15C2"/>
    <w:rsid w:val="13FD76B9"/>
    <w:rsid w:val="141630EB"/>
    <w:rsid w:val="15495AFA"/>
    <w:rsid w:val="16023DBE"/>
    <w:rsid w:val="169551DD"/>
    <w:rsid w:val="16A74423"/>
    <w:rsid w:val="178573E1"/>
    <w:rsid w:val="17B62F89"/>
    <w:rsid w:val="17DC351E"/>
    <w:rsid w:val="18340473"/>
    <w:rsid w:val="183E121E"/>
    <w:rsid w:val="18621EF4"/>
    <w:rsid w:val="18B55232"/>
    <w:rsid w:val="1A1535C9"/>
    <w:rsid w:val="1A4956C8"/>
    <w:rsid w:val="1C136791"/>
    <w:rsid w:val="1CB1766D"/>
    <w:rsid w:val="1CCC3D0A"/>
    <w:rsid w:val="1DAD53DF"/>
    <w:rsid w:val="1E091E81"/>
    <w:rsid w:val="1E521587"/>
    <w:rsid w:val="1EC0241D"/>
    <w:rsid w:val="1F027793"/>
    <w:rsid w:val="1F173020"/>
    <w:rsid w:val="1FC1133A"/>
    <w:rsid w:val="1FDF0979"/>
    <w:rsid w:val="1FF219BA"/>
    <w:rsid w:val="20304343"/>
    <w:rsid w:val="21312441"/>
    <w:rsid w:val="21743D35"/>
    <w:rsid w:val="218A16B7"/>
    <w:rsid w:val="21D833F2"/>
    <w:rsid w:val="21E51734"/>
    <w:rsid w:val="22070CC7"/>
    <w:rsid w:val="22D5555F"/>
    <w:rsid w:val="23BE3542"/>
    <w:rsid w:val="245E5DCF"/>
    <w:rsid w:val="24EC2E7D"/>
    <w:rsid w:val="250B5AC6"/>
    <w:rsid w:val="253D1633"/>
    <w:rsid w:val="25B72D5D"/>
    <w:rsid w:val="260A6728"/>
    <w:rsid w:val="26912EB7"/>
    <w:rsid w:val="26C4471A"/>
    <w:rsid w:val="26EC0FF0"/>
    <w:rsid w:val="275E0674"/>
    <w:rsid w:val="28D279F8"/>
    <w:rsid w:val="28FE6442"/>
    <w:rsid w:val="293C4178"/>
    <w:rsid w:val="2A450AA9"/>
    <w:rsid w:val="2A8E4FC0"/>
    <w:rsid w:val="2AD407F7"/>
    <w:rsid w:val="2C014898"/>
    <w:rsid w:val="2C732C81"/>
    <w:rsid w:val="2D1F1981"/>
    <w:rsid w:val="2DBB47A7"/>
    <w:rsid w:val="2FA56972"/>
    <w:rsid w:val="3068580B"/>
    <w:rsid w:val="30875A3A"/>
    <w:rsid w:val="30990721"/>
    <w:rsid w:val="30E10D69"/>
    <w:rsid w:val="30F62846"/>
    <w:rsid w:val="319034D9"/>
    <w:rsid w:val="31BF177C"/>
    <w:rsid w:val="32894313"/>
    <w:rsid w:val="336E20A7"/>
    <w:rsid w:val="33C42C0D"/>
    <w:rsid w:val="33CD2779"/>
    <w:rsid w:val="34643850"/>
    <w:rsid w:val="34E92009"/>
    <w:rsid w:val="35A06B99"/>
    <w:rsid w:val="36923CDC"/>
    <w:rsid w:val="376B71BB"/>
    <w:rsid w:val="37780EE8"/>
    <w:rsid w:val="38B84099"/>
    <w:rsid w:val="38BC52EF"/>
    <w:rsid w:val="39C26A3E"/>
    <w:rsid w:val="39F86F2D"/>
    <w:rsid w:val="3A663AD8"/>
    <w:rsid w:val="3A7925C3"/>
    <w:rsid w:val="3B3C75D7"/>
    <w:rsid w:val="3D143CBF"/>
    <w:rsid w:val="3D4700DD"/>
    <w:rsid w:val="3DBE0395"/>
    <w:rsid w:val="3E7B3F89"/>
    <w:rsid w:val="3E810D0F"/>
    <w:rsid w:val="4045725F"/>
    <w:rsid w:val="404E6916"/>
    <w:rsid w:val="406154F8"/>
    <w:rsid w:val="41063EA1"/>
    <w:rsid w:val="42553148"/>
    <w:rsid w:val="433F136A"/>
    <w:rsid w:val="43E16008"/>
    <w:rsid w:val="455A7748"/>
    <w:rsid w:val="466063A8"/>
    <w:rsid w:val="46E839D6"/>
    <w:rsid w:val="47A302E6"/>
    <w:rsid w:val="48474F56"/>
    <w:rsid w:val="48847750"/>
    <w:rsid w:val="4A39670D"/>
    <w:rsid w:val="4AD05D21"/>
    <w:rsid w:val="4B676430"/>
    <w:rsid w:val="4BFC6141"/>
    <w:rsid w:val="4C610A30"/>
    <w:rsid w:val="4C657192"/>
    <w:rsid w:val="4CA766C6"/>
    <w:rsid w:val="4CDD4B69"/>
    <w:rsid w:val="4D9D385D"/>
    <w:rsid w:val="4E810B8D"/>
    <w:rsid w:val="50A470A2"/>
    <w:rsid w:val="5156108D"/>
    <w:rsid w:val="52320800"/>
    <w:rsid w:val="52F02B31"/>
    <w:rsid w:val="532A296F"/>
    <w:rsid w:val="537975F9"/>
    <w:rsid w:val="53C953AC"/>
    <w:rsid w:val="542A1C33"/>
    <w:rsid w:val="542C6A04"/>
    <w:rsid w:val="54CC7BFA"/>
    <w:rsid w:val="56120A0A"/>
    <w:rsid w:val="56BD68FD"/>
    <w:rsid w:val="57193669"/>
    <w:rsid w:val="57635EE7"/>
    <w:rsid w:val="59632FD1"/>
    <w:rsid w:val="59767653"/>
    <w:rsid w:val="5A057D76"/>
    <w:rsid w:val="5A9410DB"/>
    <w:rsid w:val="5C1B5880"/>
    <w:rsid w:val="5C5166BA"/>
    <w:rsid w:val="5F173D6B"/>
    <w:rsid w:val="5FE433E1"/>
    <w:rsid w:val="5FEE6AD2"/>
    <w:rsid w:val="60DC1B5C"/>
    <w:rsid w:val="615628C3"/>
    <w:rsid w:val="619505ED"/>
    <w:rsid w:val="61DF7854"/>
    <w:rsid w:val="61FA5378"/>
    <w:rsid w:val="6208435E"/>
    <w:rsid w:val="622E117A"/>
    <w:rsid w:val="62307EEB"/>
    <w:rsid w:val="62403DD0"/>
    <w:rsid w:val="62AB4D62"/>
    <w:rsid w:val="62B70BE3"/>
    <w:rsid w:val="62E36B3C"/>
    <w:rsid w:val="63521149"/>
    <w:rsid w:val="64383BEB"/>
    <w:rsid w:val="64C97097"/>
    <w:rsid w:val="650D753B"/>
    <w:rsid w:val="65866693"/>
    <w:rsid w:val="65D4276C"/>
    <w:rsid w:val="6677200C"/>
    <w:rsid w:val="68157E5A"/>
    <w:rsid w:val="684C3805"/>
    <w:rsid w:val="68545ABC"/>
    <w:rsid w:val="68E248A0"/>
    <w:rsid w:val="6ADA55BA"/>
    <w:rsid w:val="6BFD717B"/>
    <w:rsid w:val="6C566924"/>
    <w:rsid w:val="6CF83D95"/>
    <w:rsid w:val="6D071CF1"/>
    <w:rsid w:val="6D4673CA"/>
    <w:rsid w:val="6DBA67E0"/>
    <w:rsid w:val="6F4222AA"/>
    <w:rsid w:val="6F4517F9"/>
    <w:rsid w:val="6FEE246B"/>
    <w:rsid w:val="70111689"/>
    <w:rsid w:val="70C82511"/>
    <w:rsid w:val="70CE2CD0"/>
    <w:rsid w:val="710A5336"/>
    <w:rsid w:val="71583DB8"/>
    <w:rsid w:val="71B277A2"/>
    <w:rsid w:val="72325D97"/>
    <w:rsid w:val="739C17AE"/>
    <w:rsid w:val="73AD2DA4"/>
    <w:rsid w:val="73BB12B6"/>
    <w:rsid w:val="73CC1F36"/>
    <w:rsid w:val="744D6806"/>
    <w:rsid w:val="74E00FB0"/>
    <w:rsid w:val="754C137E"/>
    <w:rsid w:val="75861140"/>
    <w:rsid w:val="759B54B1"/>
    <w:rsid w:val="76D85DEB"/>
    <w:rsid w:val="77714924"/>
    <w:rsid w:val="7784539C"/>
    <w:rsid w:val="779052D6"/>
    <w:rsid w:val="77FF1B28"/>
    <w:rsid w:val="786F07AA"/>
    <w:rsid w:val="786F7A21"/>
    <w:rsid w:val="79CD2B49"/>
    <w:rsid w:val="7AD753D9"/>
    <w:rsid w:val="7C1A2B94"/>
    <w:rsid w:val="7C1D181E"/>
    <w:rsid w:val="7C757156"/>
    <w:rsid w:val="7C907B09"/>
    <w:rsid w:val="7CBA2CE5"/>
    <w:rsid w:val="7CD42853"/>
    <w:rsid w:val="7D1F1BED"/>
    <w:rsid w:val="7D934845"/>
    <w:rsid w:val="7DAF18A7"/>
    <w:rsid w:val="7E751B09"/>
    <w:rsid w:val="7E8E2C6A"/>
    <w:rsid w:val="7EC9216A"/>
    <w:rsid w:val="7F841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DBDDA55"/>
  <w15:docId w15:val="{DFD1AF13-41A7-654D-AA06-8E251D687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annotation text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Block Text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next w:val="a0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8"/>
      <w:szCs w:val="24"/>
    </w:rPr>
  </w:style>
  <w:style w:type="paragraph" w:styleId="1">
    <w:name w:val="heading 1"/>
    <w:basedOn w:val="TOC1"/>
    <w:next w:val="a"/>
    <w:qFormat/>
    <w:pPr>
      <w:keepNext/>
      <w:keepLines/>
      <w:numPr>
        <w:numId w:val="1"/>
      </w:numPr>
      <w:spacing w:before="100" w:after="90"/>
      <w:ind w:left="432"/>
      <w:jc w:val="left"/>
      <w:outlineLvl w:val="0"/>
    </w:pPr>
    <w:rPr>
      <w:b/>
      <w:kern w:val="44"/>
      <w:sz w:val="32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140" w:after="140"/>
      <w:outlineLvl w:val="1"/>
    </w:pPr>
    <w:rPr>
      <w:rFonts w:ascii="Arial" w:hAnsi="Arial"/>
      <w:b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/>
      <w:outlineLvl w:val="2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lock Text"/>
    <w:basedOn w:val="a"/>
    <w:qFormat/>
    <w:pPr>
      <w:spacing w:after="120"/>
      <w:ind w:leftChars="700" w:left="1440" w:rightChars="700" w:right="700"/>
    </w:pPr>
  </w:style>
  <w:style w:type="paragraph" w:styleId="TOC1">
    <w:name w:val="toc 1"/>
    <w:basedOn w:val="a"/>
    <w:next w:val="a"/>
    <w:qFormat/>
  </w:style>
  <w:style w:type="paragraph" w:styleId="a4">
    <w:name w:val="caption"/>
    <w:basedOn w:val="a"/>
    <w:next w:val="a"/>
    <w:semiHidden/>
    <w:unhideWhenUsed/>
    <w:qFormat/>
    <w:rPr>
      <w:rFonts w:ascii="Arial" w:eastAsia="黑体" w:hAnsi="Arial"/>
      <w:sz w:val="20"/>
    </w:rPr>
  </w:style>
  <w:style w:type="paragraph" w:styleId="a5">
    <w:name w:val="annotation text"/>
    <w:basedOn w:val="a"/>
    <w:link w:val="a6"/>
    <w:qFormat/>
    <w:pPr>
      <w:jc w:val="left"/>
    </w:pPr>
  </w:style>
  <w:style w:type="paragraph" w:styleId="a7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8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2">
    <w:name w:val="toc 2"/>
    <w:basedOn w:val="a"/>
    <w:next w:val="a"/>
    <w:qFormat/>
    <w:pPr>
      <w:ind w:leftChars="200" w:left="420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table" w:styleId="a9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b">
    <w:name w:val="Revision"/>
    <w:hidden/>
    <w:uiPriority w:val="99"/>
    <w:unhideWhenUsed/>
    <w:rsid w:val="00651F00"/>
    <w:rPr>
      <w:rFonts w:asciiTheme="minorHAnsi" w:eastAsiaTheme="minorEastAsia" w:hAnsiTheme="minorHAnsi" w:cstheme="minorBidi"/>
      <w:kern w:val="2"/>
      <w:sz w:val="28"/>
      <w:szCs w:val="24"/>
    </w:rPr>
  </w:style>
  <w:style w:type="character" w:styleId="ac">
    <w:name w:val="annotation reference"/>
    <w:basedOn w:val="a1"/>
    <w:rsid w:val="007A1E23"/>
    <w:rPr>
      <w:sz w:val="21"/>
      <w:szCs w:val="21"/>
    </w:rPr>
  </w:style>
  <w:style w:type="paragraph" w:styleId="ad">
    <w:name w:val="annotation subject"/>
    <w:basedOn w:val="a5"/>
    <w:next w:val="a5"/>
    <w:link w:val="ae"/>
    <w:rsid w:val="007A1E23"/>
    <w:rPr>
      <w:b/>
      <w:bCs/>
    </w:rPr>
  </w:style>
  <w:style w:type="character" w:customStyle="1" w:styleId="a6">
    <w:name w:val="批注文字 字符"/>
    <w:basedOn w:val="a1"/>
    <w:link w:val="a5"/>
    <w:rsid w:val="007A1E23"/>
    <w:rPr>
      <w:rFonts w:asciiTheme="minorHAnsi" w:eastAsiaTheme="minorEastAsia" w:hAnsiTheme="minorHAnsi" w:cstheme="minorBidi"/>
      <w:kern w:val="2"/>
      <w:sz w:val="28"/>
      <w:szCs w:val="24"/>
    </w:rPr>
  </w:style>
  <w:style w:type="character" w:customStyle="1" w:styleId="ae">
    <w:name w:val="批注主题 字符"/>
    <w:basedOn w:val="a6"/>
    <w:link w:val="ad"/>
    <w:rsid w:val="007A1E23"/>
    <w:rPr>
      <w:rFonts w:asciiTheme="minorHAnsi" w:eastAsiaTheme="minorEastAsia" w:hAnsiTheme="minorHAnsi" w:cstheme="minorBidi"/>
      <w:b/>
      <w:bCs/>
      <w:kern w:val="2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16/09/relationships/commentsIds" Target="commentsIds.xm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microsoft.com/office/2011/relationships/commentsExtended" Target="commentsExtended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comments" Target="comments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microsoft.com/office/2018/08/relationships/commentsExtensible" Target="commentsExtensible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2050"/>
    <customShpInfo spid="_x0000_s2051"/>
    <customShpInfo spid="_x0000_s2049"/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1364</Words>
  <Characters>7775</Characters>
  <Application>Microsoft Office Word</Application>
  <DocSecurity>0</DocSecurity>
  <Lines>64</Lines>
  <Paragraphs>18</Paragraphs>
  <ScaleCrop>false</ScaleCrop>
  <Company/>
  <LinksUpToDate>false</LinksUpToDate>
  <CharactersWithSpaces>9121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Raytine</dc:creator>
  <cp:lastModifiedBy>jie hong</cp:lastModifiedBy>
  <cp:revision>6</cp:revision>
  <cp:lastPrinted>2022-10-09T06:56:00Z</cp:lastPrinted>
  <dcterms:created xsi:type="dcterms:W3CDTF">2023-11-30T02:58:00Z</dcterms:created>
  <dcterms:modified xsi:type="dcterms:W3CDTF">2023-11-30T03:00:00Z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C6C76362833944999571573097EE32DC</vt:lpwstr>
  </property>
</Properties>
</file>